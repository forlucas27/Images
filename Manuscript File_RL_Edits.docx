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C9F43" w14:textId="77777777" w:rsidR="00A66EDD" w:rsidRPr="00804415" w:rsidRDefault="001D42F5" w:rsidP="000B2ADF">
      <w:pPr>
        <w:pStyle w:val="BATitle"/>
        <w:rPr>
          <w:rFonts w:hint="eastAsia"/>
          <w:color w:val="auto"/>
        </w:rPr>
      </w:pPr>
      <w:bookmarkStart w:id="0" w:name="OLE_LINK21"/>
      <w:bookmarkStart w:id="1" w:name="OLE_LINK12"/>
      <w:bookmarkStart w:id="2" w:name="OLE_LINK33"/>
      <w:r w:rsidRPr="00804415">
        <w:rPr>
          <w:color w:val="auto"/>
        </w:rPr>
        <w:t xml:space="preserve">A nanopore-based electrode for </w:t>
      </w:r>
      <w:r w:rsidR="00460384" w:rsidRPr="00804415">
        <w:rPr>
          <w:color w:val="auto"/>
        </w:rPr>
        <w:t>quinotrione</w:t>
      </w:r>
      <w:r w:rsidRPr="00804415">
        <w:rPr>
          <w:color w:val="auto"/>
        </w:rPr>
        <w:t xml:space="preserve"> detection: host-guest-induced electrochemical signal switching</w:t>
      </w:r>
      <w:bookmarkEnd w:id="0"/>
      <w:bookmarkEnd w:id="1"/>
      <w:bookmarkEnd w:id="2"/>
    </w:p>
    <w:p w14:paraId="31C6B0FF" w14:textId="77777777" w:rsidR="00A66EDD" w:rsidRPr="00804415" w:rsidRDefault="001D42F5" w:rsidP="000E75E3">
      <w:pPr>
        <w:pStyle w:val="BBAuthorName"/>
        <w:rPr>
          <w:lang w:eastAsia="zh-CN"/>
        </w:rPr>
      </w:pPr>
      <w:r w:rsidRPr="00804415">
        <w:t>Jin Zhang,</w:t>
      </w:r>
      <w:r w:rsidR="005300FD" w:rsidRPr="00804415">
        <w:rPr>
          <w:vertAlign w:val="superscript"/>
        </w:rPr>
        <w:t>†</w:t>
      </w:r>
      <w:r w:rsidR="005300FD" w:rsidRPr="00804415">
        <w:rPr>
          <w:rFonts w:hint="eastAsia"/>
          <w:vertAlign w:val="superscript"/>
          <w:lang w:eastAsia="zh-CN"/>
        </w:rPr>
        <w:t>,</w:t>
      </w:r>
      <w:bookmarkStart w:id="3" w:name="OLE_LINK7"/>
      <w:bookmarkStart w:id="4" w:name="OLE_LINK8"/>
      <w:r w:rsidR="005300FD" w:rsidRPr="00804415">
        <w:rPr>
          <w:rFonts w:ascii="Times New Roman" w:hAnsi="Times New Roman"/>
          <w:vertAlign w:val="superscript"/>
        </w:rPr>
        <w:t>‡</w:t>
      </w:r>
      <w:bookmarkEnd w:id="3"/>
      <w:bookmarkEnd w:id="4"/>
      <w:r w:rsidRPr="00804415">
        <w:t xml:space="preserve"> Rachel A. Lucas,</w:t>
      </w:r>
      <w:r w:rsidR="005300FD" w:rsidRPr="00804415">
        <w:rPr>
          <w:rFonts w:ascii="Times New Roman" w:hAnsi="Times New Roman"/>
          <w:vertAlign w:val="superscript"/>
        </w:rPr>
        <w:t>§</w:t>
      </w:r>
      <w:r w:rsidRPr="00804415">
        <w:t xml:space="preserve"> Yulin Gu,</w:t>
      </w:r>
      <w:r w:rsidR="005300FD" w:rsidRPr="00804415">
        <w:rPr>
          <w:rFonts w:ascii="Times New Roman" w:hAnsi="Times New Roman"/>
          <w:vertAlign w:val="superscript"/>
        </w:rPr>
        <w:t>‡</w:t>
      </w:r>
      <w:r w:rsidRPr="00804415">
        <w:t xml:space="preserve"> Yuxia Yang,</w:t>
      </w:r>
      <w:r w:rsidR="005300FD" w:rsidRPr="00804415">
        <w:rPr>
          <w:rFonts w:ascii="Times New Roman" w:hAnsi="Times New Roman"/>
          <w:vertAlign w:val="superscript"/>
        </w:rPr>
        <w:t>‡</w:t>
      </w:r>
      <w:r w:rsidRPr="00804415">
        <w:t xml:space="preserve"> Kunpeng Sun,</w:t>
      </w:r>
      <w:r w:rsidR="005300FD" w:rsidRPr="00804415">
        <w:t>*</w:t>
      </w:r>
      <w:r w:rsidR="005300FD" w:rsidRPr="00804415">
        <w:rPr>
          <w:rFonts w:hint="eastAsia"/>
          <w:vertAlign w:val="superscript"/>
          <w:lang w:eastAsia="zh-CN"/>
        </w:rPr>
        <w:t>,</w:t>
      </w:r>
      <w:r w:rsidR="005115EB" w:rsidRPr="00804415">
        <w:rPr>
          <w:vertAlign w:val="superscript"/>
        </w:rPr>
        <w:t>†</w:t>
      </w:r>
      <w:r w:rsidRPr="00804415">
        <w:rPr>
          <w:rFonts w:hint="eastAsia"/>
        </w:rPr>
        <w:t xml:space="preserve"> </w:t>
      </w:r>
      <w:r w:rsidRPr="00804415">
        <w:t>Haibing Li*</w:t>
      </w:r>
      <w:r w:rsidR="005115EB" w:rsidRPr="00804415">
        <w:rPr>
          <w:rFonts w:hint="eastAsia"/>
          <w:vertAlign w:val="superscript"/>
          <w:lang w:eastAsia="zh-CN"/>
        </w:rPr>
        <w:t>,</w:t>
      </w:r>
      <w:r w:rsidR="005115EB" w:rsidRPr="00804415">
        <w:rPr>
          <w:rFonts w:ascii="Times New Roman" w:hAnsi="Times New Roman"/>
          <w:vertAlign w:val="superscript"/>
        </w:rPr>
        <w:t>‡</w:t>
      </w:r>
    </w:p>
    <w:p w14:paraId="2E80F071" w14:textId="77777777" w:rsidR="001D42F5" w:rsidRPr="00804415" w:rsidRDefault="008D2849" w:rsidP="001D42F5">
      <w:pPr>
        <w:pStyle w:val="BCAuthorAddress"/>
      </w:pPr>
      <w:r w:rsidRPr="00804415">
        <w:rPr>
          <w:vertAlign w:val="superscript"/>
        </w:rPr>
        <w:t>†</w:t>
      </w:r>
      <w:r w:rsidR="005300FD" w:rsidRPr="00804415">
        <w:t>National Engineering Research Center for Fine Petrochemical Intermediates, Lanzhou Institute of Chemical Physics, Chinese Academy of Sciences, Lanzhou,730000, PR China</w:t>
      </w:r>
    </w:p>
    <w:p w14:paraId="2394F5AC" w14:textId="77777777" w:rsidR="001D42F5" w:rsidRPr="00804415" w:rsidRDefault="008D2849" w:rsidP="001D42F5">
      <w:pPr>
        <w:pStyle w:val="BCAuthorAddress"/>
      </w:pPr>
      <w:bookmarkStart w:id="5" w:name="OLE_LINK9"/>
      <w:r w:rsidRPr="00804415">
        <w:rPr>
          <w:rFonts w:ascii="Times New Roman" w:hAnsi="Times New Roman"/>
          <w:vertAlign w:val="superscript"/>
        </w:rPr>
        <w:t>‡</w:t>
      </w:r>
      <w:bookmarkEnd w:id="5"/>
      <w:r w:rsidR="005300FD" w:rsidRPr="00804415">
        <w:t>Key Laboratory of Pesticide and Chemical Biology (CCNU), Ministry of Education, College of Chemistry, Central China Normal University, Wuhan 430079, PR China</w:t>
      </w:r>
    </w:p>
    <w:p w14:paraId="24A17A10" w14:textId="77777777" w:rsidR="00186D63" w:rsidRPr="00804415" w:rsidRDefault="005300FD" w:rsidP="001D42F5">
      <w:pPr>
        <w:pStyle w:val="BCAuthorAddress"/>
      </w:pPr>
      <w:r w:rsidRPr="00804415">
        <w:rPr>
          <w:rFonts w:ascii="Times New Roman" w:hAnsi="Times New Roman"/>
          <w:vertAlign w:val="superscript"/>
        </w:rPr>
        <w:t>§</w:t>
      </w:r>
      <w:r w:rsidRPr="00804415">
        <w:t>Department of Physics and Astronomy, University of California, Irvine, California 92697, United States</w:t>
      </w:r>
    </w:p>
    <w:p w14:paraId="61D48297" w14:textId="76FFA4C5" w:rsidR="00540044" w:rsidRPr="00804415" w:rsidRDefault="00552A07" w:rsidP="002F076F">
      <w:pPr>
        <w:pStyle w:val="BDAbstract"/>
      </w:pPr>
      <w:r w:rsidRPr="00804415">
        <w:rPr>
          <w:rStyle w:val="BDAbstractTitleChar"/>
        </w:rPr>
        <w:t>ABSTRACT</w:t>
      </w:r>
      <w:r w:rsidR="006532A9" w:rsidRPr="00804415">
        <w:rPr>
          <w:rStyle w:val="BDAbstractTitleChar"/>
        </w:rPr>
        <w:t>:</w:t>
      </w:r>
      <w:r w:rsidRPr="00804415">
        <w:t xml:space="preserve"> </w:t>
      </w:r>
      <w:bookmarkStart w:id="6" w:name="OLE_LINK13"/>
      <w:bookmarkStart w:id="7" w:name="OLE_LINK14"/>
      <w:bookmarkStart w:id="8" w:name="OLE_LINK35"/>
      <w:r w:rsidR="009D0709" w:rsidRPr="00804415">
        <w:t xml:space="preserve">Nanopore-based detection techniques, with a wide range of transport properties, exhibit impressive selectivity and sensitivity for analytes. </w:t>
      </w:r>
      <w:bookmarkStart w:id="9" w:name="OLE_LINK22"/>
      <w:r w:rsidR="009D0709" w:rsidRPr="00804415">
        <w:t>To expand the application of nanoporous sensors, it is highly desired for nanopore-based sensors to perform real-time and fast detection for targets all within a portable device. In addition, to improve the accuracy of the output signal, more appropriate readout methods also need to be explored.</w:t>
      </w:r>
      <w:bookmarkEnd w:id="9"/>
      <w:r w:rsidR="009D0709" w:rsidRPr="00804415">
        <w:t xml:space="preserve"> In this manuscript</w:t>
      </w:r>
      <w:r w:rsidR="00DA7EDD" w:rsidRPr="00804415">
        <w:rPr>
          <w:rFonts w:hint="eastAsia"/>
          <w:lang w:eastAsia="zh-CN"/>
        </w:rPr>
        <w:t>,</w:t>
      </w:r>
      <w:r w:rsidR="009D0709" w:rsidRPr="00804415">
        <w:t xml:space="preserve"> we describe a nanopore-based electrode, regarded as NAC-P6-PC@AuE, prepared by coupling a pillararene-based nanoporous membrane with an electrochemical impedance measurement method. The fabricated device is demonstrated by exposing pillararene-based receptors to trace amounts of </w:t>
      </w:r>
      <w:r w:rsidR="00460384" w:rsidRPr="00804415">
        <w:rPr>
          <w:rFonts w:hint="eastAsia"/>
          <w:lang w:eastAsia="zh-CN"/>
        </w:rPr>
        <w:t>pesticide</w:t>
      </w:r>
      <w:r w:rsidR="00460384" w:rsidRPr="00804415">
        <w:t xml:space="preserve"> </w:t>
      </w:r>
      <w:r w:rsidR="009D0709" w:rsidRPr="00804415">
        <w:t xml:space="preserve">molecules. NAC-P6-PC@AuE devices exhibit distinguished selectivity to quinotrione, as well as the ability to </w:t>
      </w:r>
      <w:del w:id="10" w:author="Rachel Lucas" w:date="2021-03-07T11:55:00Z">
        <w:r w:rsidR="009D0709" w:rsidRPr="00804415" w:rsidDel="00E7793E">
          <w:delText xml:space="preserve">quantitate </w:delText>
        </w:r>
      </w:del>
      <w:ins w:id="11" w:author="Rachel Lucas" w:date="2021-03-07T11:55:00Z">
        <w:r w:rsidR="00E7793E">
          <w:t>quantify</w:t>
        </w:r>
        <w:r w:rsidR="00E7793E" w:rsidRPr="00804415">
          <w:t xml:space="preserve"> </w:t>
        </w:r>
      </w:ins>
      <w:r w:rsidR="009D0709" w:rsidRPr="00804415">
        <w:t xml:space="preserve">quinotrione with a </w:t>
      </w:r>
      <w:r w:rsidR="008B670C" w:rsidRPr="00804415">
        <w:t>LO</w:t>
      </w:r>
      <w:r w:rsidR="008B670C" w:rsidRPr="00804415">
        <w:rPr>
          <w:rFonts w:hint="eastAsia"/>
          <w:lang w:eastAsia="zh-CN"/>
        </w:rPr>
        <w:t>Q</w:t>
      </w:r>
      <w:r w:rsidR="008B670C" w:rsidRPr="00804415">
        <w:t xml:space="preserve"> </w:t>
      </w:r>
      <w:r w:rsidR="009D0709" w:rsidRPr="00804415">
        <w:t xml:space="preserve">of 10 nM. The mechanism which allows sensing was verified using finite-element simulations and may be explained as host-guest-induced surface charge shielding, which influences the electrochemical response of </w:t>
      </w:r>
      <w:r w:rsidR="0051236E" w:rsidRPr="00804415">
        <w:rPr>
          <w:rFonts w:hint="eastAsia"/>
          <w:lang w:eastAsia="zh-CN"/>
        </w:rPr>
        <w:t>probe molecules</w:t>
      </w:r>
      <w:r w:rsidR="009D0709" w:rsidRPr="00804415">
        <w:t>. The applications of this nanopore-based electrode may be extended toward other target molecules by decorating the nanopore surfaces with specifically chosen receptors.</w:t>
      </w:r>
      <w:bookmarkEnd w:id="6"/>
      <w:bookmarkEnd w:id="7"/>
      <w:bookmarkEnd w:id="8"/>
    </w:p>
    <w:p w14:paraId="30A2BF56" w14:textId="77777777" w:rsidR="00D44927" w:rsidRPr="00804415" w:rsidRDefault="00D44927" w:rsidP="001024ED">
      <w:pPr>
        <w:pStyle w:val="TAMainText"/>
        <w:sectPr w:rsidR="00D44927" w:rsidRPr="00804415" w:rsidSect="004E35E0">
          <w:footerReference w:type="even" r:id="rId8"/>
          <w:footerReference w:type="default" r:id="rId9"/>
          <w:type w:val="continuous"/>
          <w:pgSz w:w="12240" w:h="15840"/>
          <w:pgMar w:top="720" w:right="1094" w:bottom="720" w:left="1094" w:header="720" w:footer="720" w:gutter="0"/>
          <w:cols w:space="461"/>
        </w:sectPr>
      </w:pPr>
    </w:p>
    <w:p w14:paraId="6E930FF8" w14:textId="0B727FCE" w:rsidR="00CD09D4" w:rsidRPr="00804415" w:rsidRDefault="00CD09D4" w:rsidP="007B51D3">
      <w:pPr>
        <w:pStyle w:val="TAMainText"/>
        <w:ind w:firstLine="0"/>
      </w:pPr>
      <w:r w:rsidRPr="00804415">
        <w:t>The emerging fields of nanofluidics and solid-state nanopores provide an attractive and powerful platform for fabrication of nanopore-based detection techniques.</w:t>
      </w:r>
      <w:r w:rsidRPr="00804415">
        <w:rPr>
          <w:vertAlign w:val="superscript"/>
          <w:lang w:bidi="en-US"/>
        </w:rPr>
        <w:t>1-3</w:t>
      </w:r>
      <w:r w:rsidRPr="00804415">
        <w:t xml:space="preserve"> A variety of nanoporous sensors have been prepared using different approaches and exhibit impressive selectivity and sensitivity to analytes, such as ions, biomolecules, DNA, proteins, enantiomers and so forth.</w:t>
      </w:r>
      <w:r w:rsidRPr="00804415">
        <w:rPr>
          <w:vertAlign w:val="superscript"/>
          <w:lang w:bidi="en-US"/>
        </w:rPr>
        <w:t>4-11</w:t>
      </w:r>
      <w:r w:rsidRPr="00804415">
        <w:t xml:space="preserve"> </w:t>
      </w:r>
      <w:bookmarkStart w:id="12" w:name="OLE_LINK23"/>
      <w:r w:rsidRPr="00804415">
        <w:t>However, in order to achieve satisfactory results with a lower detection limit and higher ionic current amplification, most nanopore-based devices need complex sample pretreatment and precise equipment such as patch-clamp amplifiers.</w:t>
      </w:r>
      <w:bookmarkEnd w:id="12"/>
      <w:r w:rsidRPr="00804415">
        <w:t xml:space="preserve"> Thus, a novel, portable nanopore-based sensor capable of real-time, fast detection </w:t>
      </w:r>
      <w:ins w:id="13" w:author="Rachel Lucas" w:date="2021-03-07T11:59:00Z">
        <w:r w:rsidR="000E1FCA">
          <w:t>of</w:t>
        </w:r>
      </w:ins>
      <w:del w:id="14" w:author="Rachel Lucas" w:date="2021-03-07T11:59:00Z">
        <w:r w:rsidRPr="00804415" w:rsidDel="000E1FCA">
          <w:delText>for</w:delText>
        </w:r>
      </w:del>
      <w:r w:rsidRPr="00804415">
        <w:t xml:space="preserve"> target molecules is highly desired for various applications.</w:t>
      </w:r>
    </w:p>
    <w:p w14:paraId="1AD8931C" w14:textId="35E5BF62" w:rsidR="00CD09D4" w:rsidRPr="00804415" w:rsidRDefault="00CD09D4">
      <w:pPr>
        <w:pStyle w:val="TAMainText"/>
      </w:pPr>
      <w:r w:rsidRPr="00804415">
        <w:t xml:space="preserve">Generally, the underlying principle of nanoporous sensors </w:t>
      </w:r>
      <w:ins w:id="15" w:author="Rachel Lucas" w:date="2021-03-07T12:00:00Z">
        <w:r w:rsidR="000E1FCA">
          <w:t>is</w:t>
        </w:r>
      </w:ins>
      <w:del w:id="16" w:author="Rachel Lucas" w:date="2021-03-07T12:00:00Z">
        <w:r w:rsidRPr="00804415" w:rsidDel="000E1FCA">
          <w:delText>would be</w:delText>
        </w:r>
      </w:del>
      <w:r w:rsidRPr="00804415">
        <w:t xml:space="preserve"> based on current modulations.</w:t>
      </w:r>
      <w:r w:rsidRPr="00804415">
        <w:rPr>
          <w:vertAlign w:val="superscript"/>
          <w:lang w:bidi="en-US"/>
        </w:rPr>
        <w:t>1,12-13</w:t>
      </w:r>
      <w:r w:rsidRPr="00804415">
        <w:t xml:space="preserve"> Analytes access or attach to a nanopore surface decorated with recognition sites, which changes the effective diameter of the nanopore, or affects the charge transfer as well as the wettability of the inner surface of the nanopore, leading to ionic current changes that can be monitored.</w:t>
      </w:r>
      <w:r w:rsidRPr="00804415">
        <w:rPr>
          <w:vertAlign w:val="superscript"/>
          <w:lang w:bidi="en-US"/>
        </w:rPr>
        <w:t>2-3,14</w:t>
      </w:r>
      <w:r w:rsidRPr="00804415">
        <w:t xml:space="preserve"> However, ionic current signals may also contain noise from unwanted currents caused by nonspecific adsorption. Accordingly, exploring more detection techniques can not only expand the applications of nanopore sensors, but also improve the accuracy of the output signal.</w:t>
      </w:r>
    </w:p>
    <w:p w14:paraId="01904FF3" w14:textId="55F7D50E" w:rsidR="00E33B1D" w:rsidRPr="00804415" w:rsidRDefault="00CD09D4">
      <w:pPr>
        <w:pStyle w:val="TAMainText"/>
        <w:rPr>
          <w:lang w:eastAsia="zh-CN"/>
        </w:rPr>
      </w:pPr>
      <w:r w:rsidRPr="00804415">
        <w:t xml:space="preserve"> Electrode analysis</w:t>
      </w:r>
      <w:r w:rsidRPr="00804415">
        <w:rPr>
          <w:rFonts w:hint="eastAsia"/>
        </w:rPr>
        <w:t xml:space="preserve"> </w:t>
      </w:r>
      <w:r w:rsidRPr="00804415">
        <w:t>is a good candidate for developing nanopore-based detection and analysis due to its low cost, simplicity of use, high sensitivity, compatibility, and portabil</w:t>
      </w:r>
      <w:r w:rsidRPr="00804415">
        <w:t>ity.</w:t>
      </w:r>
      <w:r w:rsidRPr="00804415">
        <w:rPr>
          <w:vertAlign w:val="superscript"/>
          <w:lang w:bidi="en-US"/>
        </w:rPr>
        <w:t>4,15-16</w:t>
      </w:r>
      <w:r w:rsidRPr="00804415">
        <w:t xml:space="preserve"> The electrode surface is not only easily functionalizable, through assembling capture/recognition elements including molecules, polyelectrolytes, particles and film, but also plays a role in signal conversion and readout. Solid-state nanopores have been extensively studied because they are relatively stable, flexible in terms of geometry and size, and amenable to surface functionalization.</w:t>
      </w:r>
      <w:r w:rsidRPr="00804415">
        <w:rPr>
          <w:vertAlign w:val="superscript"/>
          <w:lang w:bidi="en-US"/>
        </w:rPr>
        <w:t>17-18</w:t>
      </w:r>
      <w:r w:rsidRPr="00804415">
        <w:t xml:space="preserve"> Functionalized nanopores</w:t>
      </w:r>
      <w:ins w:id="17" w:author="Rachel Lucas" w:date="2021-03-07T12:03:00Z">
        <w:r w:rsidR="000E1FCA">
          <w:t>,</w:t>
        </w:r>
      </w:ins>
      <w:r w:rsidRPr="00804415">
        <w:t xml:space="preserve"> which regulate ionic or molecular transport</w:t>
      </w:r>
      <w:ins w:id="18" w:author="Rachel Lucas" w:date="2021-03-07T12:03:00Z">
        <w:r w:rsidR="000E1FCA">
          <w:t>,</w:t>
        </w:r>
      </w:ins>
      <w:r w:rsidRPr="00804415">
        <w:t xml:space="preserve"> can be obtained by the chemical addition of specifically designed or chosen receptors onto the </w:t>
      </w:r>
      <w:del w:id="19" w:author="Rachel Lucas" w:date="2021-03-07T12:02:00Z">
        <w:r w:rsidRPr="00804415" w:rsidDel="000E1FCA">
          <w:delText>nano</w:delText>
        </w:r>
      </w:del>
      <w:r w:rsidRPr="00804415">
        <w:t>pore</w:t>
      </w:r>
      <w:del w:id="20" w:author="Rachel Lucas" w:date="2021-03-07T12:02:00Z">
        <w:r w:rsidRPr="00804415" w:rsidDel="000E1FCA">
          <w:delText>s</w:delText>
        </w:r>
      </w:del>
      <w:r w:rsidRPr="00804415">
        <w:t xml:space="preserve"> surface.</w:t>
      </w:r>
      <w:r w:rsidRPr="00804415">
        <w:rPr>
          <w:vertAlign w:val="superscript"/>
          <w:lang w:bidi="en-US"/>
        </w:rPr>
        <w:t>6,19-21</w:t>
      </w:r>
      <w:r w:rsidRPr="00804415">
        <w:t xml:space="preserve"> Host-guest chemistry also attracts tremendous attention for its recognition and analysis abilities due to</w:t>
      </w:r>
      <w:ins w:id="21" w:author="Rachel Lucas" w:date="2021-03-07T12:03:00Z">
        <w:r w:rsidR="000E1FCA">
          <w:t xml:space="preserve"> its</w:t>
        </w:r>
      </w:ins>
      <w:r w:rsidRPr="00804415">
        <w:t xml:space="preserve"> </w:t>
      </w:r>
      <w:del w:id="22" w:author="Rachel Lucas" w:date="2021-03-07T12:04:00Z">
        <w:r w:rsidRPr="00804415" w:rsidDel="000E1FCA">
          <w:delText xml:space="preserve">good </w:delText>
        </w:r>
      </w:del>
      <w:r w:rsidRPr="00804415">
        <w:t>reversibility and selectivity for specific substrates.</w:t>
      </w:r>
      <w:r w:rsidRPr="00804415">
        <w:rPr>
          <w:vertAlign w:val="superscript"/>
          <w:lang w:bidi="en-US"/>
        </w:rPr>
        <w:t>22-23</w:t>
      </w:r>
      <w:r w:rsidRPr="00804415">
        <w:t xml:space="preserve"> Pillar[n]arenes, as the newest class of host molecules, possess</w:t>
      </w:r>
      <w:del w:id="23" w:author="Rachel Lucas" w:date="2021-03-07T12:04:00Z">
        <w:r w:rsidRPr="00804415" w:rsidDel="000E1FCA">
          <w:delText>es</w:delText>
        </w:r>
      </w:del>
      <w:r w:rsidRPr="00804415">
        <w:t xml:space="preserve"> high tunability, and as such are an ideal platform on which to design receptors.</w:t>
      </w:r>
      <w:r w:rsidRPr="00804415">
        <w:rPr>
          <w:vertAlign w:val="superscript"/>
          <w:lang w:bidi="en-US"/>
        </w:rPr>
        <w:t>24-28</w:t>
      </w:r>
      <w:r w:rsidRPr="00804415">
        <w:t xml:space="preserve"> Considering the aforementioned results, we are inspired to design a receptor with which to fabricate analyte-responsive nanoporous electrodes.</w:t>
      </w:r>
      <w:r w:rsidR="00AA6D4D" w:rsidRPr="00804415">
        <w:rPr>
          <w:rFonts w:hint="eastAsia"/>
          <w:lang w:eastAsia="zh-CN"/>
        </w:rPr>
        <w:t xml:space="preserve"> </w:t>
      </w:r>
    </w:p>
    <w:p w14:paraId="1857C84A" w14:textId="297F27E7" w:rsidR="0012190E" w:rsidRPr="00804415" w:rsidRDefault="0032635F">
      <w:pPr>
        <w:pStyle w:val="TAMainText"/>
        <w:rPr>
          <w:lang w:eastAsia="zh-CN"/>
        </w:rPr>
      </w:pPr>
      <w:r w:rsidRPr="00804415">
        <w:t xml:space="preserve">Herbicides are </w:t>
      </w:r>
      <w:ins w:id="24" w:author="Rachel Lucas" w:date="2021-03-07T12:05:00Z">
        <w:r w:rsidR="00511E34">
          <w:t xml:space="preserve">an </w:t>
        </w:r>
      </w:ins>
      <w:r w:rsidRPr="00804415">
        <w:t xml:space="preserve">important </w:t>
      </w:r>
      <w:r w:rsidRPr="00804415">
        <w:rPr>
          <w:rFonts w:hint="eastAsia"/>
          <w:lang w:eastAsia="zh-CN"/>
        </w:rPr>
        <w:t>method</w:t>
      </w:r>
      <w:del w:id="25" w:author="Rachel Lucas" w:date="2021-03-07T12:05:00Z">
        <w:r w:rsidR="00AA6D4D" w:rsidRPr="00804415" w:rsidDel="00511E34">
          <w:delText>s</w:delText>
        </w:r>
      </w:del>
      <w:r w:rsidR="00AA6D4D" w:rsidRPr="00804415">
        <w:t xml:space="preserve"> </w:t>
      </w:r>
      <w:ins w:id="26" w:author="Rachel Lucas" w:date="2021-03-07T12:05:00Z">
        <w:r w:rsidR="00511E34">
          <w:t>of</w:t>
        </w:r>
      </w:ins>
      <w:del w:id="27" w:author="Rachel Lucas" w:date="2021-03-07T12:05:00Z">
        <w:r w:rsidR="00AA6D4D" w:rsidRPr="00804415" w:rsidDel="00511E34">
          <w:delText>for</w:delText>
        </w:r>
      </w:del>
      <w:r w:rsidR="00AA6D4D" w:rsidRPr="00804415">
        <w:t xml:space="preserve"> suppr</w:t>
      </w:r>
      <w:r w:rsidRPr="00804415">
        <w:t xml:space="preserve">essing unwanted species of </w:t>
      </w:r>
      <w:r w:rsidRPr="00804415">
        <w:rPr>
          <w:rFonts w:hint="eastAsia"/>
          <w:lang w:eastAsia="zh-CN"/>
        </w:rPr>
        <w:t>weed</w:t>
      </w:r>
      <w:r w:rsidR="00AA6D4D" w:rsidRPr="00804415">
        <w:t>s.</w:t>
      </w:r>
      <w:r w:rsidR="00F0602A" w:rsidRPr="00804415">
        <w:rPr>
          <w:rFonts w:hint="eastAsia"/>
          <w:vertAlign w:val="superscript"/>
          <w:lang w:eastAsia="zh-CN"/>
        </w:rPr>
        <w:t>29</w:t>
      </w:r>
      <w:r w:rsidR="00AA6D4D" w:rsidRPr="00804415">
        <w:t xml:space="preserve"> Since herbicides remain in aquatic/soil ecosystems, they have caused serious environmental problems.</w:t>
      </w:r>
      <w:r w:rsidR="00F0602A" w:rsidRPr="00804415">
        <w:rPr>
          <w:rFonts w:hint="eastAsia"/>
          <w:vertAlign w:val="superscript"/>
          <w:lang w:eastAsia="zh-CN"/>
        </w:rPr>
        <w:t>30</w:t>
      </w:r>
      <w:r w:rsidR="00AA6D4D" w:rsidRPr="00804415">
        <w:t xml:space="preserve"> Developing simple methods for the rapid detection of herbicides is essential to control environmental pollution and ensure public safety.</w:t>
      </w:r>
      <w:r w:rsidR="00F0602A" w:rsidRPr="00804415">
        <w:rPr>
          <w:rFonts w:hint="eastAsia"/>
          <w:vertAlign w:val="superscript"/>
          <w:lang w:eastAsia="zh-CN"/>
        </w:rPr>
        <w:t>31</w:t>
      </w:r>
      <w:r w:rsidR="00AA6D4D" w:rsidRPr="00804415">
        <w:t xml:space="preserve"> Quinotrione is a </w:t>
      </w:r>
      <w:r w:rsidR="00AC5B90" w:rsidRPr="00804415">
        <w:rPr>
          <w:rFonts w:hint="eastAsia"/>
          <w:lang w:eastAsia="zh-CN"/>
        </w:rPr>
        <w:t xml:space="preserve">type of </w:t>
      </w:r>
      <w:r w:rsidR="00AA6D4D" w:rsidRPr="00804415">
        <w:t>4-hydroxyphenylpyruvate dioxygenase (HPPD) inhibitor which will disrupt photosynthesis, leading to the death of weeds through bleaching.</w:t>
      </w:r>
      <w:r w:rsidR="00F0602A" w:rsidRPr="00804415">
        <w:rPr>
          <w:rFonts w:hint="eastAsia"/>
          <w:vertAlign w:val="superscript"/>
          <w:lang w:eastAsia="zh-CN"/>
        </w:rPr>
        <w:t>32</w:t>
      </w:r>
      <w:r w:rsidR="00AA6D4D" w:rsidRPr="00804415">
        <w:t xml:space="preserve"> Here, quinotrione </w:t>
      </w:r>
      <w:r w:rsidR="00775518" w:rsidRPr="00804415">
        <w:rPr>
          <w:rFonts w:hint="eastAsia"/>
          <w:lang w:eastAsia="zh-CN"/>
        </w:rPr>
        <w:t>was</w:t>
      </w:r>
      <w:r w:rsidR="00AA6D4D" w:rsidRPr="00804415">
        <w:t xml:space="preserve"> used as </w:t>
      </w:r>
      <w:ins w:id="28" w:author="Rachel Lucas" w:date="2021-03-07T12:06:00Z">
        <w:r w:rsidR="00511E34">
          <w:t xml:space="preserve">a </w:t>
        </w:r>
      </w:ins>
      <w:r w:rsidR="00AA6D4D" w:rsidRPr="00804415">
        <w:t>model analyte</w:t>
      </w:r>
      <w:del w:id="29" w:author="Rachel Lucas" w:date="2021-03-07T12:06:00Z">
        <w:r w:rsidR="00AA6D4D" w:rsidRPr="00804415" w:rsidDel="00511E34">
          <w:delText>s</w:delText>
        </w:r>
      </w:del>
      <w:r w:rsidR="00AA6D4D" w:rsidRPr="00804415">
        <w:t>.</w:t>
      </w:r>
    </w:p>
    <w:p w14:paraId="7AAB7C66" w14:textId="77777777" w:rsidR="00880703" w:rsidRPr="00804415" w:rsidRDefault="00880703">
      <w:pPr>
        <w:pStyle w:val="TAMainText"/>
        <w:rPr>
          <w:lang w:eastAsia="zh-CN"/>
        </w:rPr>
        <w:sectPr w:rsidR="00880703" w:rsidRPr="00804415" w:rsidSect="00AE5CB2">
          <w:type w:val="continuous"/>
          <w:pgSz w:w="12240" w:h="15840"/>
          <w:pgMar w:top="720" w:right="1094" w:bottom="720" w:left="1094" w:header="720" w:footer="720" w:gutter="0"/>
          <w:cols w:num="2" w:space="461"/>
        </w:sectPr>
      </w:pPr>
    </w:p>
    <w:p w14:paraId="1FD03F45" w14:textId="77777777" w:rsidR="0012190E" w:rsidRPr="00804415" w:rsidRDefault="0012190E" w:rsidP="0012190E">
      <w:pPr>
        <w:pStyle w:val="TAMainText"/>
        <w:jc w:val="center"/>
        <w:rPr>
          <w:b/>
          <w:lang w:eastAsia="zh-CN"/>
        </w:rPr>
      </w:pPr>
      <w:r w:rsidRPr="00804415">
        <w:rPr>
          <w:noProof/>
          <w:lang w:eastAsia="zh-CN"/>
        </w:rPr>
        <w:lastRenderedPageBreak/>
        <w:drawing>
          <wp:inline distT="0" distB="0" distL="0" distR="0" wp14:anchorId="181B3A4A" wp14:editId="6797F861">
            <wp:extent cx="4428000" cy="26693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06" t="1438" r="5648" b="1"/>
                    <a:stretch/>
                  </pic:blipFill>
                  <pic:spPr bwMode="auto">
                    <a:xfrm>
                      <a:off x="0" y="0"/>
                      <a:ext cx="4428000" cy="2669343"/>
                    </a:xfrm>
                    <a:prstGeom prst="rect">
                      <a:avLst/>
                    </a:prstGeom>
                    <a:noFill/>
                    <a:ln>
                      <a:noFill/>
                    </a:ln>
                    <a:extLst>
                      <a:ext uri="{53640926-AAD7-44D8-BBD7-CCE9431645EC}">
                        <a14:shadowObscured xmlns:a14="http://schemas.microsoft.com/office/drawing/2010/main"/>
                      </a:ext>
                    </a:extLst>
                  </pic:spPr>
                </pic:pic>
              </a:graphicData>
            </a:graphic>
          </wp:inline>
        </w:drawing>
      </w:r>
    </w:p>
    <w:p w14:paraId="1317ECA5" w14:textId="77777777" w:rsidR="00CD09D4" w:rsidRPr="00804415" w:rsidRDefault="0012190E" w:rsidP="0012190E">
      <w:pPr>
        <w:pStyle w:val="TAMainText"/>
        <w:spacing w:before="200" w:after="120"/>
        <w:ind w:firstLine="0"/>
        <w:rPr>
          <w:lang w:eastAsia="zh-CN"/>
        </w:rPr>
      </w:pPr>
      <w:r w:rsidRPr="00804415">
        <w:rPr>
          <w:b/>
        </w:rPr>
        <w:t>Fig</w:t>
      </w:r>
      <w:r w:rsidRPr="00804415">
        <w:rPr>
          <w:rFonts w:hint="eastAsia"/>
          <w:b/>
        </w:rPr>
        <w:t>ure</w:t>
      </w:r>
      <w:r w:rsidRPr="00804415">
        <w:rPr>
          <w:b/>
        </w:rPr>
        <w:t xml:space="preserve"> 1.</w:t>
      </w:r>
      <w:r w:rsidRPr="00804415">
        <w:t xml:space="preserve"> (A) Fabrication route of the nanoporous electrochemical sensor produced by immobilizing NAC-P6-PC on an electrode surface. (B) SEM images of NAC-P6-PC@AuE (on the left). The magnified top view and cross-sectional view of NAC-P6-PC@AuE (on the right). (C) Nyquist plots obtained on the AuE (red dots) and NAC-P6-PC@AuE (black dots) surfaces in 0.1 M KNO</w:t>
      </w:r>
      <w:r w:rsidRPr="00804415">
        <w:rPr>
          <w:vertAlign w:val="subscript"/>
        </w:rPr>
        <w:t>3</w:t>
      </w:r>
      <w:r w:rsidRPr="00804415">
        <w:t xml:space="preserve"> solution containing equimolar (5 mM) [Fe(CN)</w:t>
      </w:r>
      <w:r w:rsidRPr="00804415">
        <w:rPr>
          <w:vertAlign w:val="subscript"/>
        </w:rPr>
        <w:t>6</w:t>
      </w:r>
      <w:r w:rsidRPr="00804415">
        <w:t>]</w:t>
      </w:r>
      <w:r w:rsidRPr="00804415">
        <w:rPr>
          <w:vertAlign w:val="superscript"/>
        </w:rPr>
        <w:t>3-/4-</w:t>
      </w:r>
      <w:r w:rsidRPr="00804415">
        <w:t>.</w:t>
      </w:r>
    </w:p>
    <w:p w14:paraId="17DE40B9" w14:textId="77777777" w:rsidR="005751CE" w:rsidRPr="00804415" w:rsidRDefault="005751CE" w:rsidP="0012190E">
      <w:pPr>
        <w:pStyle w:val="TAMainText"/>
        <w:spacing w:before="200" w:after="120"/>
        <w:ind w:firstLine="0"/>
        <w:rPr>
          <w:lang w:eastAsia="zh-CN"/>
        </w:rPr>
        <w:sectPr w:rsidR="005751CE" w:rsidRPr="00804415" w:rsidSect="0012190E">
          <w:type w:val="continuous"/>
          <w:pgSz w:w="12240" w:h="15840"/>
          <w:pgMar w:top="720" w:right="1094" w:bottom="720" w:left="1094" w:header="720" w:footer="720" w:gutter="0"/>
          <w:cols w:space="461"/>
        </w:sectPr>
      </w:pPr>
    </w:p>
    <w:p w14:paraId="4465B753" w14:textId="2A4F7F92" w:rsidR="00CD09D4" w:rsidRPr="00804415" w:rsidRDefault="00CD09D4" w:rsidP="00052EAA">
      <w:pPr>
        <w:pStyle w:val="TAMainText"/>
      </w:pPr>
      <w:r w:rsidRPr="00804415">
        <w:t xml:space="preserve">In this work, we report an effective nanopore-based electrode prepared by coupling a pillararene-based nanoporous membrane with an electrochemical impedance measurement method. The fabricated device is demonstrated by exposing pillararene-based receptors to trace amounts of </w:t>
      </w:r>
      <w:r w:rsidR="00460384" w:rsidRPr="00804415">
        <w:rPr>
          <w:rFonts w:hint="eastAsia"/>
          <w:lang w:eastAsia="zh-CN"/>
        </w:rPr>
        <w:t xml:space="preserve">pesticide </w:t>
      </w:r>
      <w:r w:rsidRPr="00804415">
        <w:t xml:space="preserve">molecules. </w:t>
      </w:r>
      <w:r w:rsidRPr="00804415">
        <w:rPr>
          <w:i/>
        </w:rPr>
        <w:t>N</w:t>
      </w:r>
      <w:r w:rsidRPr="00804415">
        <w:t>-acetylcysteine-decorated pillar[6]arene (NAC-P6) was readily synthesized and used to modify the surface of a nanoporous polycarbonate (PC) membrane via carbodiimide coupling chemistry.</w:t>
      </w:r>
      <w:r w:rsidR="002B6EF5" w:rsidRPr="00804415">
        <w:rPr>
          <w:rFonts w:hint="eastAsia"/>
          <w:vertAlign w:val="superscript"/>
          <w:lang w:eastAsia="zh-CN" w:bidi="en-US"/>
        </w:rPr>
        <w:t>33</w:t>
      </w:r>
      <w:r w:rsidRPr="00804415">
        <w:rPr>
          <w:vertAlign w:val="superscript"/>
          <w:lang w:bidi="en-US"/>
        </w:rPr>
        <w:t>-</w:t>
      </w:r>
      <w:r w:rsidR="002B6EF5" w:rsidRPr="00804415">
        <w:rPr>
          <w:rFonts w:hint="eastAsia"/>
          <w:vertAlign w:val="superscript"/>
          <w:lang w:eastAsia="zh-CN" w:bidi="en-US"/>
        </w:rPr>
        <w:t>36</w:t>
      </w:r>
      <w:r w:rsidRPr="00804415">
        <w:t xml:space="preserve"> The nanoporous sensor regarded as NAC-P6-PC@AuE was then fabricated by mechanically</w:t>
      </w:r>
      <w:r w:rsidR="002E1683" w:rsidRPr="00804415">
        <w:rPr>
          <w:rFonts w:hint="eastAsia"/>
          <w:lang w:eastAsia="zh-CN"/>
        </w:rPr>
        <w:t xml:space="preserve"> </w:t>
      </w:r>
      <w:r w:rsidRPr="00804415">
        <w:t xml:space="preserve">pressing a NAC-P6-decorated nanoporous membrane onto a gold electrode (AuE) surface. NAC-P6-PC@AuE exhibited distinguished selectivity to quinotrione in contrast to other </w:t>
      </w:r>
      <w:r w:rsidR="00460384" w:rsidRPr="00804415">
        <w:rPr>
          <w:rFonts w:hint="eastAsia"/>
          <w:lang w:eastAsia="zh-CN"/>
        </w:rPr>
        <w:t>pesticide</w:t>
      </w:r>
      <w:r w:rsidR="00460384" w:rsidRPr="00804415">
        <w:t xml:space="preserve"> </w:t>
      </w:r>
      <w:r w:rsidRPr="00804415">
        <w:t xml:space="preserve">molecules, as well as the ability to </w:t>
      </w:r>
      <w:del w:id="30" w:author="Rachel Lucas" w:date="2021-03-07T12:08:00Z">
        <w:r w:rsidRPr="00804415" w:rsidDel="004B0A2B">
          <w:delText xml:space="preserve">quantitate </w:delText>
        </w:r>
      </w:del>
      <w:ins w:id="31" w:author="Rachel Lucas" w:date="2021-03-07T12:08:00Z">
        <w:r w:rsidR="004B0A2B">
          <w:t>quantify</w:t>
        </w:r>
        <w:r w:rsidR="004B0A2B" w:rsidRPr="00804415">
          <w:t xml:space="preserve"> </w:t>
        </w:r>
      </w:ins>
      <w:r w:rsidRPr="00804415">
        <w:t xml:space="preserve">quinotrione with a limit of </w:t>
      </w:r>
      <w:r w:rsidR="008B670C" w:rsidRPr="00804415">
        <w:rPr>
          <w:lang w:eastAsia="zh-CN"/>
        </w:rPr>
        <w:t>quantitation</w:t>
      </w:r>
      <w:r w:rsidR="008B670C" w:rsidRPr="00804415">
        <w:t xml:space="preserve"> </w:t>
      </w:r>
      <w:r w:rsidRPr="00804415">
        <w:t>(</w:t>
      </w:r>
      <w:r w:rsidR="008B670C" w:rsidRPr="00804415">
        <w:t>LO</w:t>
      </w:r>
      <w:r w:rsidR="008B670C" w:rsidRPr="00804415">
        <w:rPr>
          <w:rFonts w:hint="eastAsia"/>
          <w:lang w:eastAsia="zh-CN"/>
        </w:rPr>
        <w:t>Q</w:t>
      </w:r>
      <w:r w:rsidRPr="00804415">
        <w:t>) of 10 nM. Electrochemical impedance spectroscopy (EIS) was employed as a signal readout method.</w:t>
      </w:r>
      <w:r w:rsidRPr="00804415">
        <w:rPr>
          <w:vertAlign w:val="superscript"/>
          <w:lang w:bidi="en-US"/>
        </w:rPr>
        <w:t>16</w:t>
      </w:r>
      <w:r w:rsidRPr="00804415">
        <w:t xml:space="preserve"> The charge transfer resistance (Rct) decreased upon NAC-P6 bonding with quinotrione, thus avoiding undesired signals produced by nonspecific adsorption. Sensing behavior was verified by finite-element simulations and may be explained by surface charge shielding which, upon quinotrione binding, influences the electrochemical response of </w:t>
      </w:r>
      <w:r w:rsidR="0051236E" w:rsidRPr="00804415">
        <w:rPr>
          <w:rFonts w:hint="eastAsia"/>
          <w:lang w:eastAsia="zh-CN"/>
        </w:rPr>
        <w:t>probe molecules</w:t>
      </w:r>
      <w:r w:rsidRPr="00804415">
        <w:t xml:space="preserve">. The present method appears to hold great practical potential for the detection of </w:t>
      </w:r>
      <w:r w:rsidR="00460384" w:rsidRPr="00804415">
        <w:t>quinotrione</w:t>
      </w:r>
      <w:r w:rsidRPr="00804415">
        <w:t xml:space="preserve"> in water samples.</w:t>
      </w:r>
    </w:p>
    <w:p w14:paraId="0D36B4E3" w14:textId="77777777" w:rsidR="00CD09D4" w:rsidRPr="00804415" w:rsidRDefault="00CD09D4" w:rsidP="00CF02F5">
      <w:pPr>
        <w:pStyle w:val="TESupportingInfoTitle"/>
        <w:rPr>
          <w:rFonts w:hint="eastAsia"/>
        </w:rPr>
      </w:pPr>
      <w:r w:rsidRPr="00804415">
        <w:t>Experimental section</w:t>
      </w:r>
    </w:p>
    <w:p w14:paraId="06C611C1" w14:textId="77777777" w:rsidR="00CD09D4" w:rsidRPr="00804415" w:rsidRDefault="00CD09D4" w:rsidP="00472165">
      <w:pPr>
        <w:pStyle w:val="TAMainText"/>
      </w:pPr>
      <w:r w:rsidRPr="00804415">
        <w:rPr>
          <w:b/>
        </w:rPr>
        <w:t xml:space="preserve">Synthesis of </w:t>
      </w:r>
      <w:r w:rsidRPr="00804415">
        <w:rPr>
          <w:b/>
          <w:i/>
        </w:rPr>
        <w:t>N</w:t>
      </w:r>
      <w:r w:rsidRPr="00804415">
        <w:rPr>
          <w:b/>
        </w:rPr>
        <w:t>-acetylcysteine-</w:t>
      </w:r>
      <w:r w:rsidRPr="00804415">
        <w:rPr>
          <w:rFonts w:hint="eastAsia"/>
          <w:b/>
        </w:rPr>
        <w:t xml:space="preserve">decorated </w:t>
      </w:r>
      <w:r w:rsidRPr="00804415">
        <w:rPr>
          <w:b/>
        </w:rPr>
        <w:t>pillar[6]arene</w:t>
      </w:r>
      <w:r w:rsidRPr="00804415">
        <w:rPr>
          <w:rFonts w:hint="eastAsia"/>
          <w:b/>
        </w:rPr>
        <w:t>.</w:t>
      </w:r>
      <w:r w:rsidRPr="00804415">
        <w:rPr>
          <w:rFonts w:hint="eastAsia"/>
        </w:rPr>
        <w:t xml:space="preserve"> </w:t>
      </w:r>
      <w:r w:rsidRPr="00804415">
        <w:rPr>
          <w:i/>
        </w:rPr>
        <w:t>N</w:t>
      </w:r>
      <w:r w:rsidRPr="00804415">
        <w:t>-acetylcysteine-pillar[6]arene (NAC-P6) was designed as a receptor and synthesized by photocatalytic click reaction. The preparation started from 1,4-bis(allyloxy)-pillar[6]arene, which was prepared according to a previous report.</w:t>
      </w:r>
      <w:r w:rsidRPr="00804415">
        <w:rPr>
          <w:vertAlign w:val="superscript"/>
          <w:lang w:bidi="en-US"/>
        </w:rPr>
        <w:t>21</w:t>
      </w:r>
      <w:r w:rsidRPr="00804415">
        <w:t xml:space="preserve"> The detailed methods are described in the Supporting Information (</w:t>
      </w:r>
      <w:r w:rsidRPr="00804415">
        <w:rPr>
          <w:b/>
        </w:rPr>
        <w:t>Note S1</w:t>
      </w:r>
      <w:r w:rsidRPr="00804415">
        <w:t>).</w:t>
      </w:r>
    </w:p>
    <w:p w14:paraId="77A3CFCF" w14:textId="77777777" w:rsidR="00CD09D4" w:rsidRPr="00804415" w:rsidRDefault="00CD09D4">
      <w:pPr>
        <w:pStyle w:val="TAMainText"/>
        <w:rPr>
          <w:b/>
        </w:rPr>
      </w:pPr>
      <w:r w:rsidRPr="00804415">
        <w:rPr>
          <w:b/>
        </w:rPr>
        <w:t xml:space="preserve">Modification of </w:t>
      </w:r>
      <w:r w:rsidRPr="00804415">
        <w:rPr>
          <w:rFonts w:hint="eastAsia"/>
          <w:b/>
        </w:rPr>
        <w:t>N</w:t>
      </w:r>
      <w:r w:rsidRPr="00804415">
        <w:rPr>
          <w:b/>
        </w:rPr>
        <w:t xml:space="preserve">anopore with NAC-P6. </w:t>
      </w:r>
      <w:r w:rsidRPr="00804415">
        <w:t xml:space="preserve">NAC-P6 was decorated on the nanopore surfaces via carbodiimide coupling </w:t>
      </w:r>
      <w:r w:rsidRPr="00804415">
        <w:t>chemistry.</w:t>
      </w:r>
      <w:r w:rsidRPr="00804415">
        <w:rPr>
          <w:vertAlign w:val="superscript"/>
          <w:lang w:bidi="en-US"/>
        </w:rPr>
        <w:t>3</w:t>
      </w:r>
      <w:r w:rsidR="00453C8A" w:rsidRPr="00804415">
        <w:rPr>
          <w:rFonts w:hint="eastAsia"/>
          <w:vertAlign w:val="superscript"/>
          <w:lang w:eastAsia="zh-CN" w:bidi="en-US"/>
        </w:rPr>
        <w:t>5</w:t>
      </w:r>
      <w:r w:rsidRPr="00804415">
        <w:rPr>
          <w:vertAlign w:val="superscript"/>
          <w:lang w:bidi="en-US"/>
        </w:rPr>
        <w:t>-3</w:t>
      </w:r>
      <w:r w:rsidR="00453C8A" w:rsidRPr="00804415">
        <w:rPr>
          <w:rFonts w:hint="eastAsia"/>
          <w:vertAlign w:val="superscript"/>
          <w:lang w:eastAsia="zh-CN" w:bidi="en-US"/>
        </w:rPr>
        <w:t>6</w:t>
      </w:r>
      <w:r w:rsidRPr="00804415">
        <w:t xml:space="preserve"> A polycarbonate (PC) membrane containing nanopores with a diameter of 100 nm and a pore density of </w:t>
      </w:r>
      <w:r w:rsidRPr="00804415">
        <w:rPr>
          <w:rFonts w:hint="eastAsia"/>
        </w:rPr>
        <w:t>(</w:t>
      </w:r>
      <w:r w:rsidRPr="00804415">
        <w:t>4</w:t>
      </w:r>
      <w:r w:rsidRPr="00804415">
        <w:rPr>
          <w:rFonts w:hint="eastAsia"/>
        </w:rPr>
        <w:t xml:space="preserve"> </w:t>
      </w:r>
      <w:r w:rsidRPr="00804415">
        <w:t>±</w:t>
      </w:r>
      <w:r w:rsidRPr="00804415">
        <w:rPr>
          <w:rFonts w:hint="eastAsia"/>
        </w:rPr>
        <w:t xml:space="preserve"> 0.6)</w:t>
      </w:r>
      <w:r w:rsidRPr="00804415">
        <w:t xml:space="preserve"> </w:t>
      </w:r>
      <w:r w:rsidR="00632F8A" w:rsidRPr="00804415">
        <w:rPr>
          <w:rFonts w:ascii="Arial" w:hAnsi="Arial" w:cs="Arial"/>
        </w:rPr>
        <w:t>ᵡ</w:t>
      </w:r>
      <w:r w:rsidRPr="00804415">
        <w:t xml:space="preserve"> 10</w:t>
      </w:r>
      <w:r w:rsidRPr="00804415">
        <w:rPr>
          <w:vertAlign w:val="superscript"/>
        </w:rPr>
        <w:t>8</w:t>
      </w:r>
      <w:r w:rsidRPr="00804415">
        <w:t xml:space="preserve"> pores/cm</w:t>
      </w:r>
      <w:r w:rsidRPr="00804415">
        <w:rPr>
          <w:vertAlign w:val="superscript"/>
        </w:rPr>
        <w:t>2</w:t>
      </w:r>
      <w:r w:rsidRPr="00804415">
        <w:t xml:space="preserve"> was immersed in sodium hydroxide (NaOH, 5 M, 10 mL) for 1 min and then formic acid (HCOOH, 1 M, 10 mL) for 10 min to assure carboxyl group exposure on the nanopore surface. The membrane was then subjected to a mixture of 1.5 mg/mL </w:t>
      </w:r>
      <w:r w:rsidRPr="00804415">
        <w:rPr>
          <w:i/>
        </w:rPr>
        <w:t>N</w:t>
      </w:r>
      <w:r w:rsidRPr="00804415">
        <w:t>-hydroxysulfosuccinimide (NHS)</w:t>
      </w:r>
      <w:r w:rsidRPr="00804415">
        <w:rPr>
          <w:rFonts w:hint="eastAsia"/>
        </w:rPr>
        <w:t xml:space="preserve"> </w:t>
      </w:r>
      <w:r w:rsidRPr="00804415">
        <w:t>and</w:t>
      </w:r>
      <w:r w:rsidRPr="00804415">
        <w:rPr>
          <w:rFonts w:hint="eastAsia"/>
        </w:rPr>
        <w:t xml:space="preserve"> </w:t>
      </w:r>
      <w:r w:rsidRPr="00804415">
        <w:t>7.5 mg/mL</w:t>
      </w:r>
      <w:r w:rsidRPr="00804415">
        <w:rPr>
          <w:rFonts w:hint="eastAsia"/>
        </w:rPr>
        <w:t xml:space="preserve"> </w:t>
      </w:r>
      <w:r w:rsidRPr="00804415">
        <w:t xml:space="preserve">1-Ethyl-3-(3-dimethylaminopropylcarbodiimide) (EDC) for 1 h. </w:t>
      </w:r>
      <w:r w:rsidR="00861C3B" w:rsidRPr="00804415">
        <w:rPr>
          <w:rFonts w:hint="eastAsia"/>
          <w:lang w:eastAsia="zh-CN"/>
        </w:rPr>
        <w:t>T</w:t>
      </w:r>
      <w:r w:rsidR="00861C3B" w:rsidRPr="00804415">
        <w:t xml:space="preserve">he </w:t>
      </w:r>
      <w:r w:rsidRPr="00804415">
        <w:t xml:space="preserve">PC membrane was immersed in </w:t>
      </w:r>
      <w:r w:rsidR="00861C3B" w:rsidRPr="00804415">
        <w:t>hexamethylenediamine (HDA)</w:t>
      </w:r>
      <w:r w:rsidRPr="00804415">
        <w:t xml:space="preserve"> solution (1 × 10</w:t>
      </w:r>
      <w:r w:rsidRPr="00804415">
        <w:rPr>
          <w:vertAlign w:val="superscript"/>
        </w:rPr>
        <w:t>-3</w:t>
      </w:r>
      <w:r w:rsidRPr="00804415">
        <w:t xml:space="preserve"> M, 10 mL) for 24 h, followed by washing with deionized water</w:t>
      </w:r>
      <w:r w:rsidR="00861C3B" w:rsidRPr="00804415">
        <w:rPr>
          <w:rFonts w:hint="eastAsia"/>
          <w:lang w:eastAsia="zh-CN"/>
        </w:rPr>
        <w:t xml:space="preserve">. </w:t>
      </w:r>
      <w:r w:rsidR="00861C3B" w:rsidRPr="00804415">
        <w:t>Subsequently, NAC-P6</w:t>
      </w:r>
      <w:r w:rsidR="00861C3B" w:rsidRPr="00804415">
        <w:rPr>
          <w:rFonts w:hint="eastAsia"/>
          <w:lang w:eastAsia="zh-CN"/>
        </w:rPr>
        <w:t xml:space="preserve"> was modified </w:t>
      </w:r>
      <w:r w:rsidR="00EC73D0" w:rsidRPr="00804415">
        <w:rPr>
          <w:rFonts w:hint="eastAsia"/>
          <w:lang w:eastAsia="zh-CN"/>
        </w:rPr>
        <w:t>on the nanopore</w:t>
      </w:r>
      <w:del w:id="32" w:author="Rachel Lucas" w:date="2021-03-07T12:52:00Z">
        <w:r w:rsidR="00BA063F" w:rsidRPr="00804415" w:rsidDel="007E1CA4">
          <w:rPr>
            <w:rFonts w:hint="eastAsia"/>
            <w:lang w:eastAsia="zh-CN"/>
          </w:rPr>
          <w:delText>s</w:delText>
        </w:r>
      </w:del>
      <w:r w:rsidR="00EC73D0" w:rsidRPr="00804415">
        <w:rPr>
          <w:rFonts w:hint="eastAsia"/>
          <w:lang w:eastAsia="zh-CN"/>
        </w:rPr>
        <w:t xml:space="preserve"> surface </w:t>
      </w:r>
      <w:r w:rsidR="00861C3B" w:rsidRPr="00804415">
        <w:rPr>
          <w:rFonts w:hint="eastAsia"/>
          <w:lang w:eastAsia="zh-CN"/>
        </w:rPr>
        <w:t xml:space="preserve">by repeating the same process, </w:t>
      </w:r>
      <w:r w:rsidR="00861C3B" w:rsidRPr="00804415">
        <w:t>followed by washing with deionized water</w:t>
      </w:r>
      <w:r w:rsidR="00861C3B" w:rsidRPr="00804415">
        <w:rPr>
          <w:rFonts w:hint="eastAsia"/>
          <w:lang w:eastAsia="zh-CN"/>
        </w:rPr>
        <w:t xml:space="preserve"> </w:t>
      </w:r>
      <w:r w:rsidRPr="00804415">
        <w:t xml:space="preserve">to remove unreacted NAC-P6 before measurements. </w:t>
      </w:r>
    </w:p>
    <w:p w14:paraId="626828F7" w14:textId="30C189A0" w:rsidR="00C96388" w:rsidRPr="00804415" w:rsidRDefault="00CD09D4" w:rsidP="00052EAA">
      <w:pPr>
        <w:pStyle w:val="TAMainText"/>
        <w:rPr>
          <w:lang w:eastAsia="zh-CN"/>
        </w:rPr>
      </w:pPr>
      <w:r w:rsidRPr="00804415">
        <w:rPr>
          <w:b/>
        </w:rPr>
        <w:t xml:space="preserve">Electrochemical </w:t>
      </w:r>
      <w:r w:rsidRPr="00804415">
        <w:rPr>
          <w:rFonts w:hint="eastAsia"/>
          <w:b/>
        </w:rPr>
        <w:t>M</w:t>
      </w:r>
      <w:r w:rsidRPr="00804415">
        <w:rPr>
          <w:b/>
        </w:rPr>
        <w:t>easurements</w:t>
      </w:r>
      <w:r w:rsidRPr="00804415">
        <w:rPr>
          <w:rFonts w:hint="eastAsia"/>
          <w:b/>
        </w:rPr>
        <w:t xml:space="preserve">. </w:t>
      </w:r>
      <w:r w:rsidRPr="00804415">
        <w:t>A CHI660C potentiostat-galvanostat with software EC MFC Application was utilized to record Nyquist plot characteristics of the nanoporous electrode devices throughout this work. A three electrode system consisting of a gold disk, which functioned as the working electrode (diameter: 2 mm), a calomel reference electrode, and a platinum auxiliary electrode was prepared. Electrochemical impedance spectroscopy (EIS) measurements were performed by superimposing an AC potential of 10 mV rms onto the open-circuit potential (0.2 V) over a frequency range of 100 kHz to 1 Hz in 0.1 M KNO</w:t>
      </w:r>
      <w:r w:rsidRPr="00804415">
        <w:rPr>
          <w:vertAlign w:val="subscript"/>
        </w:rPr>
        <w:t>3</w:t>
      </w:r>
      <w:r w:rsidRPr="00804415">
        <w:t xml:space="preserve"> solution containing equimolar (5 mM) [Fe(CN)</w:t>
      </w:r>
      <w:r w:rsidRPr="00804415">
        <w:rPr>
          <w:vertAlign w:val="subscript"/>
        </w:rPr>
        <w:t>6</w:t>
      </w:r>
      <w:r w:rsidRPr="00804415">
        <w:t>]</w:t>
      </w:r>
      <w:r w:rsidRPr="00804415">
        <w:rPr>
          <w:vertAlign w:val="superscript"/>
        </w:rPr>
        <w:t>3-</w:t>
      </w:r>
      <w:r w:rsidRPr="00804415">
        <w:t xml:space="preserve"> and [Fe(CN)</w:t>
      </w:r>
      <w:r w:rsidRPr="00804415">
        <w:rPr>
          <w:vertAlign w:val="subscript"/>
        </w:rPr>
        <w:t>6</w:t>
      </w:r>
      <w:r w:rsidRPr="00804415">
        <w:t>]</w:t>
      </w:r>
      <w:r w:rsidRPr="00804415">
        <w:rPr>
          <w:vertAlign w:val="superscript"/>
        </w:rPr>
        <w:t>4-</w:t>
      </w:r>
      <w:r w:rsidRPr="00804415">
        <w:t xml:space="preserve">. Cyclic voltammograms (CV) were acquired by changing </w:t>
      </w:r>
      <w:ins w:id="33" w:author="Rachel Lucas" w:date="2021-03-07T12:53:00Z">
        <w:r w:rsidR="00151500">
          <w:t xml:space="preserve">the </w:t>
        </w:r>
      </w:ins>
      <w:r w:rsidRPr="00804415">
        <w:t>voltage</w:t>
      </w:r>
      <w:del w:id="34" w:author="Rachel Lucas" w:date="2021-03-07T12:54:00Z">
        <w:r w:rsidRPr="00804415" w:rsidDel="00151500">
          <w:delText xml:space="preserve"> range</w:delText>
        </w:r>
      </w:del>
      <w:r w:rsidRPr="00804415">
        <w:t xml:space="preserve"> from 0.8 V to - 0.6 V and back to 0.8 V, with a sweep rate of 100 mV s</w:t>
      </w:r>
      <w:r w:rsidRPr="00804415">
        <w:rPr>
          <w:vertAlign w:val="superscript"/>
        </w:rPr>
        <w:t>-1</w:t>
      </w:r>
      <w:r w:rsidRPr="00804415">
        <w:t>.</w:t>
      </w:r>
    </w:p>
    <w:p w14:paraId="50F873CE" w14:textId="77777777" w:rsidR="00F533CF" w:rsidRPr="00804415" w:rsidRDefault="00CD09D4" w:rsidP="00052EAA">
      <w:pPr>
        <w:pStyle w:val="TAMainText"/>
        <w:sectPr w:rsidR="00F533CF" w:rsidRPr="00804415" w:rsidSect="00EA2899">
          <w:type w:val="continuous"/>
          <w:pgSz w:w="12240" w:h="15840"/>
          <w:pgMar w:top="720" w:right="1094" w:bottom="720" w:left="1094" w:header="720" w:footer="720" w:gutter="0"/>
          <w:cols w:num="2" w:space="461"/>
        </w:sectPr>
      </w:pPr>
      <w:r w:rsidRPr="00804415">
        <w:rPr>
          <w:b/>
        </w:rPr>
        <w:t xml:space="preserve">Surface </w:t>
      </w:r>
      <w:r w:rsidRPr="00804415">
        <w:rPr>
          <w:rFonts w:hint="eastAsia"/>
          <w:b/>
        </w:rPr>
        <w:t>C</w:t>
      </w:r>
      <w:r w:rsidRPr="00804415">
        <w:rPr>
          <w:b/>
        </w:rPr>
        <w:t xml:space="preserve">harge </w:t>
      </w:r>
      <w:r w:rsidRPr="00804415">
        <w:rPr>
          <w:rFonts w:hint="eastAsia"/>
          <w:b/>
        </w:rPr>
        <w:t>D</w:t>
      </w:r>
      <w:r w:rsidRPr="00804415">
        <w:rPr>
          <w:b/>
        </w:rPr>
        <w:t xml:space="preserve">ensity </w:t>
      </w:r>
      <w:r w:rsidRPr="00804415">
        <w:rPr>
          <w:rFonts w:hint="eastAsia"/>
          <w:b/>
        </w:rPr>
        <w:t>M</w:t>
      </w:r>
      <w:r w:rsidRPr="00804415">
        <w:rPr>
          <w:b/>
        </w:rPr>
        <w:t>easurement</w:t>
      </w:r>
      <w:r w:rsidRPr="00804415">
        <w:rPr>
          <w:rFonts w:hint="eastAsia"/>
          <w:b/>
        </w:rPr>
        <w:t xml:space="preserve">. </w:t>
      </w:r>
      <w:r w:rsidRPr="00804415">
        <w:t>The magnitude of surface charge density was determined for PC nanopores after NAC-P6 attachment which leads to negatively charged pore walls. An electroosmotic flow (EOF) experiment was performed based on previous reports.</w:t>
      </w:r>
      <w:r w:rsidRPr="00804415">
        <w:rPr>
          <w:vertAlign w:val="superscript"/>
          <w:lang w:bidi="en-US"/>
        </w:rPr>
        <w:t>3</w:t>
      </w:r>
      <w:r w:rsidR="009734F5" w:rsidRPr="00804415">
        <w:rPr>
          <w:rFonts w:hint="eastAsia"/>
          <w:vertAlign w:val="superscript"/>
          <w:lang w:eastAsia="zh-CN" w:bidi="en-US"/>
        </w:rPr>
        <w:t>7</w:t>
      </w:r>
      <w:r w:rsidRPr="00804415">
        <w:rPr>
          <w:vertAlign w:val="superscript"/>
          <w:lang w:bidi="en-US"/>
        </w:rPr>
        <w:t>-3</w:t>
      </w:r>
      <w:r w:rsidR="009734F5" w:rsidRPr="00804415">
        <w:rPr>
          <w:rFonts w:hint="eastAsia"/>
          <w:vertAlign w:val="superscript"/>
          <w:lang w:eastAsia="zh-CN" w:bidi="en-US"/>
        </w:rPr>
        <w:t>9</w:t>
      </w:r>
      <w:r w:rsidRPr="00804415">
        <w:rPr>
          <w:rFonts w:hint="eastAsia"/>
        </w:rPr>
        <w:t xml:space="preserve"> </w:t>
      </w:r>
      <w:r w:rsidRPr="00804415">
        <w:t>The PC membrane was immobilized between two chambers of a homemade conduc</w:t>
      </w:r>
      <w:r w:rsidRPr="00804415">
        <w:lastRenderedPageBreak/>
        <w:t>tivity cell. 1.5 mL phosphate buffer solution (PBS) (pH</w:t>
      </w:r>
      <w:r w:rsidR="002052EE" w:rsidRPr="00804415">
        <w:rPr>
          <w:rFonts w:hint="eastAsia"/>
          <w:lang w:eastAsia="zh-CN"/>
        </w:rPr>
        <w:t xml:space="preserve"> </w:t>
      </w:r>
      <w:r w:rsidRPr="00804415">
        <w:t>=</w:t>
      </w:r>
      <w:r w:rsidR="002052EE" w:rsidRPr="00804415">
        <w:rPr>
          <w:rFonts w:hint="eastAsia"/>
          <w:lang w:eastAsia="zh-CN"/>
        </w:rPr>
        <w:t xml:space="preserve"> </w:t>
      </w:r>
      <w:r w:rsidRPr="00804415">
        <w:t xml:space="preserve">7.0) containing 10 mM phenol and 10 mM quinotrione was placed </w:t>
      </w:r>
    </w:p>
    <w:p w14:paraId="667F8B23" w14:textId="77777777" w:rsidR="00F533CF" w:rsidRPr="00804415" w:rsidRDefault="00F533CF" w:rsidP="00F533CF">
      <w:pPr>
        <w:pStyle w:val="TAMainText"/>
        <w:ind w:firstLine="0"/>
        <w:jc w:val="center"/>
        <w:rPr>
          <w:lang w:eastAsia="zh-CN"/>
        </w:rPr>
      </w:pPr>
      <w:r w:rsidRPr="00804415">
        <w:rPr>
          <w:noProof/>
          <w:lang w:eastAsia="zh-CN"/>
        </w:rPr>
        <w:drawing>
          <wp:inline distT="0" distB="0" distL="0" distR="0" wp14:anchorId="4C2096BA" wp14:editId="19433038">
            <wp:extent cx="2700000" cy="36569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86" t="3638" r="10818" b="3592"/>
                    <a:stretch/>
                  </pic:blipFill>
                  <pic:spPr bwMode="auto">
                    <a:xfrm>
                      <a:off x="0" y="0"/>
                      <a:ext cx="2700000" cy="3656965"/>
                    </a:xfrm>
                    <a:prstGeom prst="rect">
                      <a:avLst/>
                    </a:prstGeom>
                    <a:noFill/>
                    <a:ln>
                      <a:noFill/>
                    </a:ln>
                    <a:extLst>
                      <a:ext uri="{53640926-AAD7-44D8-BBD7-CCE9431645EC}">
                        <a14:shadowObscured xmlns:a14="http://schemas.microsoft.com/office/drawing/2010/main"/>
                      </a:ext>
                    </a:extLst>
                  </pic:spPr>
                </pic:pic>
              </a:graphicData>
            </a:graphic>
          </wp:inline>
        </w:drawing>
      </w:r>
    </w:p>
    <w:p w14:paraId="4609ADBC" w14:textId="77777777" w:rsidR="00F533CF" w:rsidRPr="00804415" w:rsidRDefault="00F533CF" w:rsidP="003E5347">
      <w:pPr>
        <w:pStyle w:val="TAMainText"/>
        <w:spacing w:before="200" w:after="120"/>
        <w:ind w:firstLine="0"/>
        <w:rPr>
          <w:lang w:eastAsia="zh-CN"/>
        </w:rPr>
      </w:pPr>
      <w:r w:rsidRPr="00804415">
        <w:rPr>
          <w:b/>
          <w:lang w:eastAsia="zh-CN"/>
        </w:rPr>
        <w:t>Fig</w:t>
      </w:r>
      <w:r w:rsidRPr="00804415">
        <w:rPr>
          <w:rFonts w:hint="eastAsia"/>
          <w:b/>
          <w:lang w:eastAsia="zh-CN"/>
        </w:rPr>
        <w:t>ure</w:t>
      </w:r>
      <w:r w:rsidRPr="00804415">
        <w:rPr>
          <w:b/>
          <w:lang w:eastAsia="zh-CN"/>
        </w:rPr>
        <w:t xml:space="preserve"> 2.</w:t>
      </w:r>
      <w:r w:rsidRPr="00804415">
        <w:rPr>
          <w:lang w:eastAsia="zh-CN"/>
        </w:rPr>
        <w:t xml:space="preserve"> (A) Nyquist </w:t>
      </w:r>
      <w:commentRangeStart w:id="35"/>
      <w:r w:rsidRPr="00804415">
        <w:rPr>
          <w:lang w:eastAsia="zh-CN"/>
        </w:rPr>
        <w:t>plots</w:t>
      </w:r>
      <w:commentRangeEnd w:id="35"/>
      <w:r w:rsidR="00F1044B">
        <w:rPr>
          <w:rStyle w:val="CommentReference"/>
          <w:rFonts w:ascii="Times" w:hAnsi="Times"/>
          <w:kern w:val="0"/>
        </w:rPr>
        <w:commentReference w:id="35"/>
      </w:r>
      <w:r w:rsidRPr="00804415">
        <w:rPr>
          <w:lang w:eastAsia="zh-CN"/>
        </w:rPr>
        <w:t xml:space="preserve"> obtained at the NAC-P6-PC@AuE surface in </w:t>
      </w:r>
      <w:bookmarkStart w:id="36" w:name="OLE_LINK59"/>
      <w:r w:rsidRPr="00804415">
        <w:rPr>
          <w:lang w:eastAsia="zh-CN"/>
        </w:rPr>
        <w:t>0.1 M KNO</w:t>
      </w:r>
      <w:r w:rsidRPr="00804415">
        <w:rPr>
          <w:vertAlign w:val="subscript"/>
          <w:lang w:eastAsia="zh-CN"/>
        </w:rPr>
        <w:t>3</w:t>
      </w:r>
      <w:r w:rsidRPr="00804415">
        <w:rPr>
          <w:lang w:eastAsia="zh-CN"/>
        </w:rPr>
        <w:t xml:space="preserve"> solution containing equimolar (5 mM) [Fe(CN)</w:t>
      </w:r>
      <w:r w:rsidRPr="00804415">
        <w:rPr>
          <w:vertAlign w:val="subscript"/>
          <w:lang w:eastAsia="zh-CN"/>
        </w:rPr>
        <w:t>6</w:t>
      </w:r>
      <w:r w:rsidRPr="00804415">
        <w:rPr>
          <w:lang w:eastAsia="zh-CN"/>
        </w:rPr>
        <w:t>]</w:t>
      </w:r>
      <w:r w:rsidRPr="00804415">
        <w:rPr>
          <w:vertAlign w:val="superscript"/>
          <w:lang w:eastAsia="zh-CN"/>
        </w:rPr>
        <w:t>3-/4-</w:t>
      </w:r>
      <w:bookmarkEnd w:id="36"/>
      <w:r w:rsidRPr="00804415">
        <w:rPr>
          <w:lang w:eastAsia="zh-CN"/>
        </w:rPr>
        <w:t xml:space="preserve"> with the addition of various </w:t>
      </w:r>
      <w:bookmarkStart w:id="37" w:name="OLE_LINK31"/>
      <w:r w:rsidRPr="00804415">
        <w:rPr>
          <w:rFonts w:hint="eastAsia"/>
          <w:lang w:eastAsia="zh-CN"/>
        </w:rPr>
        <w:t>pesticide</w:t>
      </w:r>
      <w:bookmarkEnd w:id="37"/>
      <w:r w:rsidRPr="00804415">
        <w:rPr>
          <w:lang w:eastAsia="zh-CN"/>
        </w:rPr>
        <w:t xml:space="preserve"> solutions (1 μM). (</w:t>
      </w:r>
      <w:r w:rsidRPr="00804415">
        <w:rPr>
          <w:rFonts w:hint="eastAsia"/>
          <w:lang w:eastAsia="zh-CN"/>
        </w:rPr>
        <w:t>B</w:t>
      </w:r>
      <w:r w:rsidRPr="00804415">
        <w:rPr>
          <w:lang w:eastAsia="zh-CN"/>
        </w:rPr>
        <w:t>) R</w:t>
      </w:r>
      <w:commentRangeStart w:id="38"/>
      <w:r w:rsidRPr="00804415">
        <w:rPr>
          <w:lang w:eastAsia="zh-CN"/>
        </w:rPr>
        <w:t>ct</w:t>
      </w:r>
      <w:commentRangeEnd w:id="38"/>
      <w:r w:rsidR="00225A16">
        <w:rPr>
          <w:rStyle w:val="CommentReference"/>
          <w:rFonts w:ascii="Times" w:hAnsi="Times"/>
          <w:kern w:val="0"/>
        </w:rPr>
        <w:commentReference w:id="38"/>
      </w:r>
      <w:r w:rsidRPr="00804415">
        <w:rPr>
          <w:lang w:eastAsia="zh-CN"/>
        </w:rPr>
        <w:t xml:space="preserve"> decrease dependent on herbicide type. Results obtained from Nyquist plots shown in (</w:t>
      </w:r>
      <w:r w:rsidRPr="00804415">
        <w:rPr>
          <w:rFonts w:hint="eastAsia"/>
          <w:lang w:eastAsia="zh-CN"/>
        </w:rPr>
        <w:t>A</w:t>
      </w:r>
      <w:r w:rsidRPr="00804415">
        <w:rPr>
          <w:lang w:eastAsia="zh-CN"/>
        </w:rPr>
        <w:t>).</w:t>
      </w:r>
      <w:r w:rsidR="00577E90" w:rsidRPr="00804415">
        <w:rPr>
          <w:rFonts w:hint="eastAsia"/>
          <w:lang w:eastAsia="zh-CN"/>
        </w:rPr>
        <w:t xml:space="preserve"> </w:t>
      </w:r>
      <w:bookmarkStart w:id="39" w:name="OLE_LINK66"/>
      <w:r w:rsidR="00577E90" w:rsidRPr="00804415">
        <w:rPr>
          <w:lang w:eastAsia="zh-CN"/>
        </w:rPr>
        <w:t>Error bars represent standard error of measurement (s.e.m.).</w:t>
      </w:r>
      <w:bookmarkEnd w:id="39"/>
    </w:p>
    <w:p w14:paraId="7C5ACDF9" w14:textId="77777777" w:rsidR="00CD09D4" w:rsidRPr="00804415" w:rsidRDefault="00CD09D4" w:rsidP="00205460">
      <w:pPr>
        <w:pStyle w:val="TAMainText"/>
        <w:ind w:firstLine="0"/>
        <w:rPr>
          <w:b/>
        </w:rPr>
      </w:pPr>
      <w:r w:rsidRPr="00804415">
        <w:t>in the feed cell. 1.5 mL PBS containing 10 mM phenol was placed in the permeate cell. The phenol transport was performed under two conditions: (i) diffusion under a concentration gradient as well as (ii) transport under an applied voltage (2 V, DC). The cathode was placed in the permeate solution</w:t>
      </w:r>
      <w:r w:rsidR="002E1683" w:rsidRPr="00804415">
        <w:rPr>
          <w:rFonts w:hint="eastAsia"/>
          <w:lang w:eastAsia="zh-CN"/>
        </w:rPr>
        <w:t xml:space="preserve"> </w:t>
      </w:r>
      <w:r w:rsidRPr="00804415">
        <w:t xml:space="preserve">for all EOF experiments. The transport processes were monitored by fluorescence spectra. More details are described in Supporting Information </w:t>
      </w:r>
      <w:r w:rsidRPr="00804415">
        <w:rPr>
          <w:b/>
        </w:rPr>
        <w:t>Note S2</w:t>
      </w:r>
      <w:r w:rsidRPr="00804415">
        <w:t>.</w:t>
      </w:r>
    </w:p>
    <w:p w14:paraId="429CD101" w14:textId="77777777" w:rsidR="00CD09D4" w:rsidRPr="00804415" w:rsidRDefault="00CD09D4" w:rsidP="00C96388">
      <w:pPr>
        <w:pStyle w:val="TAMainText"/>
        <w:rPr>
          <w:b/>
        </w:rPr>
      </w:pPr>
      <w:r w:rsidRPr="00804415">
        <w:rPr>
          <w:b/>
        </w:rPr>
        <w:t xml:space="preserve">Numerical </w:t>
      </w:r>
      <w:r w:rsidRPr="00804415">
        <w:rPr>
          <w:rFonts w:hint="eastAsia"/>
          <w:b/>
        </w:rPr>
        <w:t>M</w:t>
      </w:r>
      <w:r w:rsidRPr="00804415">
        <w:rPr>
          <w:b/>
        </w:rPr>
        <w:t>odeling</w:t>
      </w:r>
      <w:r w:rsidRPr="00804415">
        <w:rPr>
          <w:rFonts w:hint="eastAsia"/>
          <w:b/>
        </w:rPr>
        <w:t xml:space="preserve">. </w:t>
      </w:r>
      <w:r w:rsidRPr="00804415">
        <w:t xml:space="preserve">Modeling was performed using finite element analysis </w:t>
      </w:r>
      <w:bookmarkStart w:id="40" w:name="OLE_LINK40"/>
      <w:r w:rsidRPr="00804415">
        <w:t>software</w:t>
      </w:r>
      <w:bookmarkEnd w:id="40"/>
      <w:r w:rsidRPr="00804415">
        <w:t xml:space="preserve"> COMSOL Multiphysics 5.3. In this model a single nanopore is connected to a gold electrode on one side and an electrolyte reservoir on the opposite side. A 2D axisymmetric model was used with nanopore dimensions of a 5 μm length and 100 nm diameter. Ionic transport was modeled using the Poisson-Nernst-Planck equations.</w:t>
      </w:r>
      <w:r w:rsidR="009734F5" w:rsidRPr="00804415">
        <w:rPr>
          <w:rFonts w:hint="eastAsia"/>
          <w:vertAlign w:val="superscript"/>
          <w:lang w:eastAsia="zh-CN"/>
        </w:rPr>
        <w:t>40</w:t>
      </w:r>
      <w:r w:rsidR="006E7FA1" w:rsidRPr="00804415">
        <w:rPr>
          <w:rFonts w:hint="eastAsia"/>
          <w:vertAlign w:val="superscript"/>
          <w:lang w:eastAsia="zh-CN"/>
        </w:rPr>
        <w:t>-</w:t>
      </w:r>
      <w:r w:rsidR="009734F5" w:rsidRPr="00804415">
        <w:rPr>
          <w:rFonts w:hint="eastAsia"/>
          <w:vertAlign w:val="superscript"/>
          <w:lang w:eastAsia="zh-CN"/>
        </w:rPr>
        <w:t>42</w:t>
      </w:r>
      <w:r w:rsidRPr="00804415">
        <w:t xml:space="preserve"> Several boundary conditions were assumed: (i) the surface of the membrane is impenetrable to ions and non-slip, (ii) ionic concentration in the reservoir essentially reaches the bulk value, and (iii) potential bias is applied to the top surface of the gold electrode. The top surface of the electrolyte reservoir was grounded. All modeling was performed in 0.1 M KNO</w:t>
      </w:r>
      <w:r w:rsidRPr="00804415">
        <w:rPr>
          <w:vertAlign w:val="subscript"/>
        </w:rPr>
        <w:t>3</w:t>
      </w:r>
      <w:r w:rsidR="00C96388" w:rsidRPr="00804415">
        <w:rPr>
          <w:rFonts w:hint="eastAsia"/>
          <w:vertAlign w:val="subscript"/>
          <w:lang w:eastAsia="zh-CN"/>
        </w:rPr>
        <w:t xml:space="preserve"> </w:t>
      </w:r>
      <w:r w:rsidRPr="00804415">
        <w:t>containing 5 mM each of [Fe(CN)</w:t>
      </w:r>
      <w:r w:rsidRPr="00804415">
        <w:rPr>
          <w:vertAlign w:val="subscript"/>
        </w:rPr>
        <w:t>6</w:t>
      </w:r>
      <w:r w:rsidRPr="00804415">
        <w:t>]</w:t>
      </w:r>
      <w:r w:rsidRPr="00804415">
        <w:rPr>
          <w:vertAlign w:val="superscript"/>
        </w:rPr>
        <w:t>3-</w:t>
      </w:r>
      <w:r w:rsidRPr="00804415">
        <w:t xml:space="preserve"> and [Fe(CN)</w:t>
      </w:r>
      <w:r w:rsidRPr="00804415">
        <w:rPr>
          <w:vertAlign w:val="subscript"/>
        </w:rPr>
        <w:t>6</w:t>
      </w:r>
      <w:r w:rsidRPr="00804415">
        <w:t>]</w:t>
      </w:r>
      <w:r w:rsidRPr="00804415">
        <w:rPr>
          <w:vertAlign w:val="superscript"/>
        </w:rPr>
        <w:t>4-</w:t>
      </w:r>
      <w:r w:rsidRPr="00804415">
        <w:t>. More details of the modeling are given in the Supporting Information (</w:t>
      </w:r>
      <w:r w:rsidRPr="00804415">
        <w:rPr>
          <w:b/>
        </w:rPr>
        <w:t>Note S3</w:t>
      </w:r>
      <w:r w:rsidRPr="00804415">
        <w:t xml:space="preserve">). </w:t>
      </w:r>
    </w:p>
    <w:p w14:paraId="150ADD78" w14:textId="77777777" w:rsidR="00CD09D4" w:rsidRPr="00804415" w:rsidRDefault="00CD09D4">
      <w:pPr>
        <w:pStyle w:val="TAMainText"/>
        <w:rPr>
          <w:lang w:eastAsia="zh-CN"/>
        </w:rPr>
      </w:pPr>
      <w:r w:rsidRPr="00804415">
        <w:rPr>
          <w:b/>
        </w:rPr>
        <w:t xml:space="preserve">Water </w:t>
      </w:r>
      <w:r w:rsidRPr="00804415">
        <w:rPr>
          <w:rFonts w:hint="eastAsia"/>
          <w:b/>
        </w:rPr>
        <w:t>S</w:t>
      </w:r>
      <w:r w:rsidRPr="00804415">
        <w:rPr>
          <w:b/>
        </w:rPr>
        <w:t xml:space="preserve">ample </w:t>
      </w:r>
      <w:r w:rsidRPr="00804415">
        <w:rPr>
          <w:rFonts w:hint="eastAsia"/>
          <w:b/>
        </w:rPr>
        <w:t>P</w:t>
      </w:r>
      <w:r w:rsidRPr="00804415">
        <w:rPr>
          <w:b/>
        </w:rPr>
        <w:t>reparation</w:t>
      </w:r>
      <w:r w:rsidRPr="00804415">
        <w:rPr>
          <w:rFonts w:hint="eastAsia"/>
          <w:b/>
        </w:rPr>
        <w:t xml:space="preserve">. </w:t>
      </w:r>
      <w:r w:rsidRPr="00804415">
        <w:t>Water samples were collected from a local lake and further filtered through a 0.2</w:t>
      </w:r>
      <w:r w:rsidRPr="00804415">
        <w:rPr>
          <w:rFonts w:hint="eastAsia"/>
        </w:rPr>
        <w:t xml:space="preserve"> </w:t>
      </w:r>
      <w:r w:rsidRPr="00804415">
        <w:rPr>
          <w:rFonts w:hint="eastAsia"/>
        </w:rPr>
        <w:sym w:font="Symbol" w:char="F06D"/>
      </w:r>
      <w:r w:rsidRPr="00804415">
        <w:t>m nylon membrane. A mixture of solution containing 0.1 M KNO</w:t>
      </w:r>
      <w:r w:rsidRPr="00804415">
        <w:rPr>
          <w:vertAlign w:val="subscript"/>
        </w:rPr>
        <w:t>3</w:t>
      </w:r>
      <w:r w:rsidRPr="00804415">
        <w:t>, 5 mM [Fe(CN)</w:t>
      </w:r>
      <w:r w:rsidRPr="00804415">
        <w:rPr>
          <w:vertAlign w:val="subscript"/>
        </w:rPr>
        <w:t>6</w:t>
      </w:r>
      <w:r w:rsidRPr="00804415">
        <w:t>]</w:t>
      </w:r>
      <w:r w:rsidRPr="00804415">
        <w:rPr>
          <w:vertAlign w:val="superscript"/>
        </w:rPr>
        <w:t>3-/4-</w:t>
      </w:r>
      <w:r w:rsidRPr="00804415">
        <w:t xml:space="preserve">, and 10 mL of the water sample was prepared. After being spiked with </w:t>
      </w:r>
      <w:bookmarkStart w:id="41" w:name="OLE_LINK17"/>
      <w:bookmarkStart w:id="42" w:name="OLE_LINK18"/>
      <w:r w:rsidRPr="00804415">
        <w:t>quinotrione</w:t>
      </w:r>
      <w:bookmarkEnd w:id="41"/>
      <w:bookmarkEnd w:id="42"/>
      <w:r w:rsidRPr="00804415">
        <w:t>, the sample was tested according to the above protocol.</w:t>
      </w:r>
    </w:p>
    <w:p w14:paraId="5CDF10B8" w14:textId="77777777" w:rsidR="00C30BEE" w:rsidRPr="00804415" w:rsidRDefault="00C30BEE">
      <w:pPr>
        <w:pStyle w:val="TAMainText"/>
      </w:pPr>
      <w:bookmarkStart w:id="43" w:name="OLE_LINK69"/>
      <w:r w:rsidRPr="00804415">
        <w:rPr>
          <w:rFonts w:hint="eastAsia"/>
          <w:b/>
        </w:rPr>
        <w:t>H</w:t>
      </w:r>
      <w:r w:rsidRPr="00804415">
        <w:rPr>
          <w:b/>
        </w:rPr>
        <w:t xml:space="preserve">igh </w:t>
      </w:r>
      <w:r w:rsidR="005751CE" w:rsidRPr="00804415">
        <w:rPr>
          <w:rFonts w:hint="eastAsia"/>
          <w:b/>
          <w:lang w:eastAsia="zh-CN"/>
        </w:rPr>
        <w:t>P</w:t>
      </w:r>
      <w:r w:rsidRPr="00804415">
        <w:rPr>
          <w:b/>
        </w:rPr>
        <w:t xml:space="preserve">erformance </w:t>
      </w:r>
      <w:r w:rsidR="005751CE" w:rsidRPr="00804415">
        <w:rPr>
          <w:rFonts w:hint="eastAsia"/>
          <w:b/>
          <w:lang w:eastAsia="zh-CN"/>
        </w:rPr>
        <w:t>L</w:t>
      </w:r>
      <w:r w:rsidRPr="00804415">
        <w:rPr>
          <w:b/>
        </w:rPr>
        <w:t xml:space="preserve">iquid </w:t>
      </w:r>
      <w:r w:rsidR="005751CE" w:rsidRPr="00804415">
        <w:rPr>
          <w:rFonts w:hint="eastAsia"/>
          <w:b/>
          <w:lang w:eastAsia="zh-CN"/>
        </w:rPr>
        <w:t>C</w:t>
      </w:r>
      <w:r w:rsidRPr="00804415">
        <w:rPr>
          <w:b/>
        </w:rPr>
        <w:t>hromatography</w:t>
      </w:r>
      <w:r w:rsidR="005751CE" w:rsidRPr="00804415">
        <w:rPr>
          <w:rFonts w:hint="eastAsia"/>
          <w:b/>
          <w:lang w:eastAsia="zh-CN"/>
        </w:rPr>
        <w:t xml:space="preserve"> </w:t>
      </w:r>
      <w:r w:rsidR="005751CE" w:rsidRPr="00804415">
        <w:rPr>
          <w:b/>
          <w:lang w:eastAsia="zh-CN"/>
        </w:rPr>
        <w:t>measurement</w:t>
      </w:r>
      <w:r w:rsidR="003E4FA3" w:rsidRPr="00804415">
        <w:rPr>
          <w:b/>
        </w:rPr>
        <w:t>.</w:t>
      </w:r>
      <w:r w:rsidR="007F029D" w:rsidRPr="00804415">
        <w:rPr>
          <w:rFonts w:hint="eastAsia"/>
        </w:rPr>
        <w:t xml:space="preserve"> </w:t>
      </w:r>
      <w:r w:rsidR="007F029D" w:rsidRPr="00804415">
        <w:t xml:space="preserve">HPLC was measured on Agilent 1100 series. </w:t>
      </w:r>
      <w:r w:rsidR="00B51205" w:rsidRPr="00804415">
        <w:t>C</w:t>
      </w:r>
      <w:r w:rsidR="003C5188" w:rsidRPr="00804415">
        <w:t>hromatographic column</w:t>
      </w:r>
      <w:r w:rsidR="007F029D" w:rsidRPr="00804415">
        <w:t xml:space="preserve"> was </w:t>
      </w:r>
      <w:bookmarkStart w:id="44" w:name="OLE_LINK32"/>
      <w:r w:rsidR="00052EAA" w:rsidRPr="00804415">
        <w:t>RRHD</w:t>
      </w:r>
      <w:r w:rsidR="00052EAA" w:rsidRPr="00804415">
        <w:rPr>
          <w:rFonts w:hint="eastAsia"/>
        </w:rPr>
        <w:t xml:space="preserve"> </w:t>
      </w:r>
      <w:r w:rsidR="003C5188" w:rsidRPr="00804415">
        <w:t xml:space="preserve">Eclipse Plus </w:t>
      </w:r>
      <w:bookmarkStart w:id="45" w:name="OLE_LINK47"/>
      <w:bookmarkStart w:id="46" w:name="OLE_LINK48"/>
      <w:r w:rsidR="003C5188" w:rsidRPr="00804415">
        <w:t>C18</w:t>
      </w:r>
      <w:bookmarkEnd w:id="45"/>
      <w:bookmarkEnd w:id="46"/>
      <w:r w:rsidR="003C5188" w:rsidRPr="00804415">
        <w:t xml:space="preserve"> </w:t>
      </w:r>
      <w:bookmarkEnd w:id="44"/>
      <w:r w:rsidR="00BC09B5" w:rsidRPr="00804415">
        <w:t>(</w:t>
      </w:r>
      <w:r w:rsidR="00052EAA" w:rsidRPr="00804415">
        <w:rPr>
          <w:rFonts w:hint="eastAsia"/>
        </w:rPr>
        <w:t xml:space="preserve">2.1 </w:t>
      </w:r>
      <w:r w:rsidR="003C5188" w:rsidRPr="00804415">
        <w:t>mm</w:t>
      </w:r>
      <w:r w:rsidR="00052EAA" w:rsidRPr="00804415">
        <w:rPr>
          <w:rFonts w:hint="eastAsia"/>
        </w:rPr>
        <w:t xml:space="preserve"> </w:t>
      </w:r>
      <w:r w:rsidR="00A75EAE" w:rsidRPr="00804415">
        <w:rPr>
          <w:rFonts w:ascii="Arial" w:hAnsi="Arial" w:cs="Arial"/>
        </w:rPr>
        <w:t>ᵡ</w:t>
      </w:r>
      <w:r w:rsidR="00052EAA" w:rsidRPr="00804415">
        <w:t xml:space="preserve"> 150 </w:t>
      </w:r>
      <w:r w:rsidR="003C5188" w:rsidRPr="00804415">
        <w:t>mm</w:t>
      </w:r>
      <w:r w:rsidR="00B51205" w:rsidRPr="00804415">
        <w:t>,</w:t>
      </w:r>
      <w:r w:rsidR="00052EAA" w:rsidRPr="00804415">
        <w:rPr>
          <w:rFonts w:hint="eastAsia"/>
        </w:rPr>
        <w:t xml:space="preserve"> 1.5 </w:t>
      </w:r>
      <w:r w:rsidR="003C5188" w:rsidRPr="00804415">
        <w:t>μm)</w:t>
      </w:r>
      <w:r w:rsidR="007F029D" w:rsidRPr="00804415">
        <w:t xml:space="preserve">. </w:t>
      </w:r>
      <w:r w:rsidR="00B51205" w:rsidRPr="00804415">
        <w:t>0.1% formic acid aqueous solution</w:t>
      </w:r>
      <w:r w:rsidR="007F029D" w:rsidRPr="00804415">
        <w:t xml:space="preserve"> and </w:t>
      </w:r>
      <w:r w:rsidR="00B51205" w:rsidRPr="00804415">
        <w:t>acetonitrile</w:t>
      </w:r>
      <w:r w:rsidR="007F029D" w:rsidRPr="00804415">
        <w:t xml:space="preserve"> were chosen as mobile phase, V</w:t>
      </w:r>
      <w:r w:rsidR="00B51205" w:rsidRPr="00804415">
        <w:rPr>
          <w:vertAlign w:val="subscript"/>
        </w:rPr>
        <w:t>formic acid</w:t>
      </w:r>
      <w:r w:rsidR="00472165" w:rsidRPr="00804415">
        <w:rPr>
          <w:rFonts w:hint="eastAsia"/>
          <w:vertAlign w:val="subscript"/>
          <w:lang w:eastAsia="zh-CN"/>
        </w:rPr>
        <w:t xml:space="preserve"> </w:t>
      </w:r>
      <w:r w:rsidR="007F029D" w:rsidRPr="00804415">
        <w:t>:</w:t>
      </w:r>
      <w:r w:rsidR="00472165" w:rsidRPr="00804415">
        <w:rPr>
          <w:rFonts w:hint="eastAsia"/>
          <w:lang w:eastAsia="zh-CN"/>
        </w:rPr>
        <w:t xml:space="preserve"> </w:t>
      </w:r>
      <w:r w:rsidR="007F029D" w:rsidRPr="00804415">
        <w:t>V</w:t>
      </w:r>
      <w:r w:rsidR="00B51205" w:rsidRPr="00804415">
        <w:rPr>
          <w:vertAlign w:val="subscript"/>
        </w:rPr>
        <w:t>acetonitrile</w:t>
      </w:r>
      <w:r w:rsidR="007F029D" w:rsidRPr="00804415">
        <w:t xml:space="preserve"> = </w:t>
      </w:r>
      <w:r w:rsidR="00052EAA" w:rsidRPr="00804415">
        <w:rPr>
          <w:rFonts w:hint="eastAsia"/>
          <w:lang w:eastAsia="zh-CN"/>
        </w:rPr>
        <w:t>30</w:t>
      </w:r>
      <w:r w:rsidR="00472165" w:rsidRPr="00804415">
        <w:rPr>
          <w:rFonts w:hint="eastAsia"/>
          <w:lang w:eastAsia="zh-CN"/>
        </w:rPr>
        <w:t xml:space="preserve"> </w:t>
      </w:r>
      <w:r w:rsidR="007F029D" w:rsidRPr="00804415">
        <w:t>:</w:t>
      </w:r>
      <w:r w:rsidR="00472165" w:rsidRPr="00804415">
        <w:rPr>
          <w:rFonts w:hint="eastAsia"/>
          <w:lang w:eastAsia="zh-CN"/>
        </w:rPr>
        <w:t xml:space="preserve"> </w:t>
      </w:r>
      <w:r w:rsidR="00052EAA" w:rsidRPr="00804415">
        <w:rPr>
          <w:rFonts w:hint="eastAsia"/>
          <w:lang w:eastAsia="zh-CN"/>
        </w:rPr>
        <w:t>7</w:t>
      </w:r>
      <w:r w:rsidR="007F029D" w:rsidRPr="00804415">
        <w:t xml:space="preserve">0. The velocity was </w:t>
      </w:r>
      <w:r w:rsidR="00D855DE" w:rsidRPr="00804415">
        <w:rPr>
          <w:rFonts w:hint="eastAsia"/>
          <w:lang w:eastAsia="zh-CN"/>
        </w:rPr>
        <w:t>1</w:t>
      </w:r>
      <w:r w:rsidR="00B51205" w:rsidRPr="00804415">
        <w:t xml:space="preserve"> mL/min</w:t>
      </w:r>
      <w:r w:rsidR="007F029D" w:rsidRPr="00804415">
        <w:t>.</w:t>
      </w:r>
    </w:p>
    <w:bookmarkEnd w:id="43"/>
    <w:p w14:paraId="749151A9" w14:textId="77777777" w:rsidR="00CD09D4" w:rsidRPr="00804415" w:rsidRDefault="00CD09D4" w:rsidP="00CF02F5">
      <w:pPr>
        <w:pStyle w:val="TESupportingInfoTitle"/>
        <w:rPr>
          <w:rFonts w:hint="eastAsia"/>
        </w:rPr>
      </w:pPr>
      <w:r w:rsidRPr="00804415">
        <w:t>Results and discussion</w:t>
      </w:r>
    </w:p>
    <w:p w14:paraId="05F6B30A" w14:textId="77777777" w:rsidR="00CD09D4" w:rsidRPr="00804415" w:rsidRDefault="00CD09D4" w:rsidP="00052EAA">
      <w:pPr>
        <w:pStyle w:val="TAMainText"/>
        <w:rPr>
          <w:b/>
        </w:rPr>
      </w:pPr>
      <w:r w:rsidRPr="00804415">
        <w:rPr>
          <w:b/>
        </w:rPr>
        <w:t xml:space="preserve">Fabrication of </w:t>
      </w:r>
      <w:r w:rsidRPr="00804415">
        <w:rPr>
          <w:rFonts w:hint="eastAsia"/>
          <w:b/>
        </w:rPr>
        <w:t>N</w:t>
      </w:r>
      <w:r w:rsidRPr="00804415">
        <w:rPr>
          <w:b/>
        </w:rPr>
        <w:t xml:space="preserve">anopore-based </w:t>
      </w:r>
      <w:r w:rsidRPr="00804415">
        <w:rPr>
          <w:rFonts w:hint="eastAsia"/>
          <w:b/>
        </w:rPr>
        <w:t>E</w:t>
      </w:r>
      <w:r w:rsidRPr="00804415">
        <w:rPr>
          <w:b/>
        </w:rPr>
        <w:t xml:space="preserve">lectrochemical </w:t>
      </w:r>
      <w:r w:rsidRPr="00804415">
        <w:rPr>
          <w:rFonts w:hint="eastAsia"/>
          <w:b/>
        </w:rPr>
        <w:t>S</w:t>
      </w:r>
      <w:r w:rsidRPr="00804415">
        <w:rPr>
          <w:b/>
        </w:rPr>
        <w:t>ensor</w:t>
      </w:r>
      <w:r w:rsidRPr="00804415">
        <w:rPr>
          <w:rFonts w:hint="eastAsia"/>
          <w:b/>
        </w:rPr>
        <w:t xml:space="preserve">. </w:t>
      </w:r>
      <w:r w:rsidRPr="00804415">
        <w:t>The electrochemical sensor we designed consisted of a gold electrode and a nanoporous membrane whose surface was modified with receptors (</w:t>
      </w:r>
      <w:r w:rsidRPr="00804415">
        <w:rPr>
          <w:b/>
        </w:rPr>
        <w:t>Fig</w:t>
      </w:r>
      <w:r w:rsidRPr="00804415">
        <w:rPr>
          <w:rFonts w:hint="eastAsia"/>
          <w:b/>
        </w:rPr>
        <w:t xml:space="preserve">ure </w:t>
      </w:r>
      <w:r w:rsidRPr="00804415">
        <w:rPr>
          <w:b/>
        </w:rPr>
        <w:t>1A</w:t>
      </w:r>
      <w:r w:rsidRPr="00804415">
        <w:t xml:space="preserve">). </w:t>
      </w:r>
      <w:r w:rsidRPr="00804415">
        <w:rPr>
          <w:i/>
        </w:rPr>
        <w:t>N</w:t>
      </w:r>
      <w:r w:rsidRPr="00804415">
        <w:t>-acetyl</w:t>
      </w:r>
      <w:r w:rsidRPr="00804415">
        <w:rPr>
          <w:rFonts w:hint="eastAsia"/>
        </w:rPr>
        <w:t>-</w:t>
      </w:r>
      <w:r w:rsidRPr="00804415">
        <w:t>cysteine-</w:t>
      </w:r>
      <w:r w:rsidRPr="00804415">
        <w:rPr>
          <w:rFonts w:hint="eastAsia"/>
        </w:rPr>
        <w:t xml:space="preserve">decorated </w:t>
      </w:r>
      <w:r w:rsidRPr="00804415">
        <w:t xml:space="preserve">pillar[6]arene (NAC-P6) was designed and synthesized by photocatalytic click reaction as shown in </w:t>
      </w:r>
      <w:r w:rsidRPr="00804415">
        <w:rPr>
          <w:b/>
        </w:rPr>
        <w:t>Scheme S1</w:t>
      </w:r>
      <w:r w:rsidRPr="00804415">
        <w:t>.</w:t>
      </w:r>
      <w:r w:rsidR="002E1683" w:rsidRPr="00804415">
        <w:rPr>
          <w:rFonts w:hint="eastAsia"/>
          <w:lang w:eastAsia="zh-CN"/>
        </w:rPr>
        <w:t xml:space="preserve"> </w:t>
      </w:r>
      <w:r w:rsidRPr="00804415">
        <w:t xml:space="preserve">NAC-P6 is expected to function as a receptor, which can selectively bind target molecules. The identity of NAC-P6 was confirmed by </w:t>
      </w:r>
      <w:r w:rsidRPr="00804415">
        <w:rPr>
          <w:vertAlign w:val="superscript"/>
        </w:rPr>
        <w:t>1</w:t>
      </w:r>
      <w:r w:rsidRPr="00804415">
        <w:t xml:space="preserve">H NMR, </w:t>
      </w:r>
      <w:r w:rsidRPr="00804415">
        <w:rPr>
          <w:vertAlign w:val="superscript"/>
        </w:rPr>
        <w:t>13</w:t>
      </w:r>
      <w:r w:rsidRPr="00804415">
        <w:t>C NMR, and MS analysis (</w:t>
      </w:r>
      <w:r w:rsidRPr="00804415">
        <w:rPr>
          <w:b/>
        </w:rPr>
        <w:t>Figure S1-S7</w:t>
      </w:r>
      <w:r w:rsidRPr="00804415">
        <w:t>). In the next step, a PC membrane with cylindrical nanopores was subjected to EDC/NHS-assisted chemical modification with NAC-P6 now termed as NAC-P6-PC. Note that modification with hexamethylenediamine (HDA), as a bridge between NAC-P6 and the PC nanopore surface, was first performed using the same fabrication techniques. The carboxyl groups exposed after NAC-P6 modification can be utilized to tune the electrochemistry characteristics of the nanopore surface. X-ray photoelectron spectroscopy (XPS) analysis was carried out to confirm successful modification of NAC-P6 onto nanopore surfaces. As shown</w:t>
      </w:r>
      <w:r w:rsidRPr="00804415">
        <w:rPr>
          <w:rFonts w:hint="eastAsia"/>
        </w:rPr>
        <w:t xml:space="preserve"> </w:t>
      </w:r>
      <w:r w:rsidRPr="00804415">
        <w:t xml:space="preserve">in </w:t>
      </w:r>
      <w:r w:rsidRPr="00804415">
        <w:rPr>
          <w:b/>
        </w:rPr>
        <w:t>Figure S8</w:t>
      </w:r>
      <w:r w:rsidRPr="00804415">
        <w:t xml:space="preserve">, the signal peaks at 163.6 eV and 400.0 eV were evident, and were ascribed to S 2p and N 1s for NAC-P6, respectively. The detailed elemental composition is listed in </w:t>
      </w:r>
      <w:r w:rsidRPr="00804415">
        <w:rPr>
          <w:b/>
        </w:rPr>
        <w:t>Table S1</w:t>
      </w:r>
      <w:r w:rsidRPr="00804415">
        <w:t>.</w:t>
      </w:r>
    </w:p>
    <w:p w14:paraId="643F36CF" w14:textId="77777777" w:rsidR="00577E90" w:rsidRPr="00804415" w:rsidRDefault="00CD09D4">
      <w:pPr>
        <w:pStyle w:val="TAMainText"/>
        <w:rPr>
          <w:lang w:eastAsia="zh-CN"/>
        </w:rPr>
        <w:sectPr w:rsidR="00577E90" w:rsidRPr="00804415" w:rsidSect="00577E90">
          <w:type w:val="continuous"/>
          <w:pgSz w:w="12240" w:h="15840"/>
          <w:pgMar w:top="720" w:right="1094" w:bottom="720" w:left="1094" w:header="720" w:footer="720" w:gutter="0"/>
          <w:cols w:num="2" w:space="461"/>
        </w:sectPr>
      </w:pPr>
      <w:r w:rsidRPr="00804415">
        <w:t xml:space="preserve"> In order to assemble an electrochemical sensor, a commercial gold electrode (AuE) was pretreated using standard protocol according to previous reports.</w:t>
      </w:r>
      <w:r w:rsidR="00DC5DA2" w:rsidRPr="00804415">
        <w:rPr>
          <w:rFonts w:hint="eastAsia"/>
          <w:vertAlign w:val="superscript"/>
          <w:lang w:eastAsia="zh-CN" w:bidi="en-US"/>
        </w:rPr>
        <w:t>43</w:t>
      </w:r>
      <w:r w:rsidRPr="00804415">
        <w:t xml:space="preserve"> Subsequently, NAC-P6-PC was mechanically pressed onto the interface of the AuE and immobilized by a homemade clip (</w:t>
      </w:r>
      <w:r w:rsidRPr="00804415">
        <w:rPr>
          <w:b/>
        </w:rPr>
        <w:t>Fig</w:t>
      </w:r>
      <w:r w:rsidRPr="00804415">
        <w:rPr>
          <w:rFonts w:hint="eastAsia"/>
          <w:b/>
        </w:rPr>
        <w:t>ure</w:t>
      </w:r>
      <w:r w:rsidRPr="00804415">
        <w:rPr>
          <w:b/>
        </w:rPr>
        <w:t xml:space="preserve"> 1A</w:t>
      </w:r>
      <w:r w:rsidR="00F02792" w:rsidRPr="00804415">
        <w:rPr>
          <w:rFonts w:hint="eastAsia"/>
          <w:b/>
          <w:lang w:eastAsia="zh-CN"/>
        </w:rPr>
        <w:t xml:space="preserve">, </w:t>
      </w:r>
      <w:r w:rsidR="004846EA" w:rsidRPr="00804415">
        <w:rPr>
          <w:rFonts w:hint="eastAsia"/>
          <w:b/>
          <w:lang w:eastAsia="zh-CN"/>
        </w:rPr>
        <w:t>Movie S1</w:t>
      </w:r>
      <w:r w:rsidRPr="00804415">
        <w:t xml:space="preserve">). The sensor is abbreviated as NAC-P6-PC@AuE in the rest of the article. The nanometer-scale diameter of pores and the presence of NAC-P6 ensure the enrichment of target molecules within nanopores, and together create what can be thought of as a recognition unit. The AuE was considered as the portion of the device used for signal read-out, which can respond to the change in electrochemical properties of PC nanopores. Scanning Electron Microscope (SEM) analysis was employed to characterize the morphology of NAC-P6-PC@AuE. According to images given in </w:t>
      </w:r>
      <w:r w:rsidRPr="00804415">
        <w:rPr>
          <w:b/>
        </w:rPr>
        <w:t>Fig</w:t>
      </w:r>
      <w:r w:rsidRPr="00804415">
        <w:rPr>
          <w:rFonts w:hint="eastAsia"/>
          <w:b/>
        </w:rPr>
        <w:t>ure</w:t>
      </w:r>
      <w:r w:rsidRPr="00804415">
        <w:rPr>
          <w:b/>
        </w:rPr>
        <w:t xml:space="preserve"> 1B</w:t>
      </w:r>
      <w:r w:rsidRPr="00804415">
        <w:t xml:space="preserve">, NAC-P6-PC was tightly pressed to the AuE surface. From the top and cross-sectional view of the AuE, the geometry of nanopores is uniform and they are parallel to one another. The success of device assembly is also evidenced by Electrochemical Impedance Spectroscopy (EIS) measurements. The charge-transfer resistance (Rct) was recorded as Nyquist plots containing a </w:t>
      </w:r>
      <w:r w:rsidRPr="00804415">
        <w:lastRenderedPageBreak/>
        <w:t>semicircular portion with remarkably enhanced values ranging from ~ 70 Ω to ~ 510 Ω</w:t>
      </w:r>
      <w:r w:rsidRPr="00804415">
        <w:rPr>
          <w:rFonts w:hint="eastAsia"/>
        </w:rPr>
        <w:t xml:space="preserve"> (</w:t>
      </w:r>
      <w:r w:rsidRPr="00804415">
        <w:rPr>
          <w:b/>
        </w:rPr>
        <w:t>Fig</w:t>
      </w:r>
      <w:r w:rsidRPr="00804415">
        <w:rPr>
          <w:rFonts w:hint="eastAsia"/>
          <w:b/>
        </w:rPr>
        <w:t>ure</w:t>
      </w:r>
      <w:r w:rsidRPr="00804415">
        <w:rPr>
          <w:b/>
        </w:rPr>
        <w:t xml:space="preserve"> 1</w:t>
      </w:r>
      <w:r w:rsidRPr="00804415">
        <w:rPr>
          <w:rFonts w:hint="eastAsia"/>
          <w:b/>
        </w:rPr>
        <w:t>C</w:t>
      </w:r>
      <w:r w:rsidRPr="00804415">
        <w:rPr>
          <w:rFonts w:hint="eastAsia"/>
        </w:rPr>
        <w:t>)</w:t>
      </w:r>
      <w:r w:rsidRPr="00804415">
        <w:t>. The thickness of the NAC-P6-PC layer over the gold electrode was confirmed by Fluorescent Inverted (FI) microscope. NAC-P6-PC labeled</w:t>
      </w:r>
      <w:r w:rsidR="00577E90" w:rsidRPr="00804415">
        <w:rPr>
          <w:rFonts w:hint="eastAsia"/>
          <w:lang w:eastAsia="zh-CN"/>
        </w:rPr>
        <w:t xml:space="preserve"> </w:t>
      </w:r>
    </w:p>
    <w:p w14:paraId="68269B88" w14:textId="77777777" w:rsidR="00577E90" w:rsidRPr="00804415" w:rsidRDefault="002805E5" w:rsidP="002805E5">
      <w:pPr>
        <w:pStyle w:val="TAMainText"/>
        <w:ind w:firstLine="0"/>
        <w:jc w:val="center"/>
        <w:rPr>
          <w:lang w:eastAsia="zh-CN"/>
        </w:rPr>
      </w:pPr>
      <w:r w:rsidRPr="00804415">
        <w:rPr>
          <w:noProof/>
          <w:lang w:eastAsia="zh-CN"/>
        </w:rPr>
        <w:drawing>
          <wp:inline distT="0" distB="0" distL="0" distR="0" wp14:anchorId="419D953B" wp14:editId="5572DDD0">
            <wp:extent cx="2700000" cy="379772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44" t="2962" r="11149"/>
                    <a:stretch/>
                  </pic:blipFill>
                  <pic:spPr bwMode="auto">
                    <a:xfrm>
                      <a:off x="0" y="0"/>
                      <a:ext cx="2700000" cy="3797725"/>
                    </a:xfrm>
                    <a:prstGeom prst="rect">
                      <a:avLst/>
                    </a:prstGeom>
                    <a:noFill/>
                    <a:ln>
                      <a:noFill/>
                    </a:ln>
                    <a:extLst>
                      <a:ext uri="{53640926-AAD7-44D8-BBD7-CCE9431645EC}">
                        <a14:shadowObscured xmlns:a14="http://schemas.microsoft.com/office/drawing/2010/main"/>
                      </a:ext>
                    </a:extLst>
                  </pic:spPr>
                </pic:pic>
              </a:graphicData>
            </a:graphic>
          </wp:inline>
        </w:drawing>
      </w:r>
    </w:p>
    <w:p w14:paraId="2C29A5AC" w14:textId="77777777" w:rsidR="00577E90" w:rsidRPr="00804415" w:rsidRDefault="00577E90" w:rsidP="002805E5">
      <w:pPr>
        <w:pStyle w:val="TAMainText"/>
        <w:spacing w:before="200" w:after="120"/>
        <w:ind w:firstLine="0"/>
        <w:rPr>
          <w:lang w:eastAsia="zh-CN"/>
        </w:rPr>
      </w:pPr>
      <w:r w:rsidRPr="00804415">
        <w:rPr>
          <w:b/>
          <w:lang w:eastAsia="zh-CN"/>
        </w:rPr>
        <w:t>Fig</w:t>
      </w:r>
      <w:r w:rsidRPr="00804415">
        <w:rPr>
          <w:rFonts w:hint="eastAsia"/>
          <w:b/>
          <w:lang w:eastAsia="zh-CN"/>
        </w:rPr>
        <w:t>ure</w:t>
      </w:r>
      <w:r w:rsidRPr="00804415">
        <w:rPr>
          <w:b/>
          <w:lang w:eastAsia="zh-CN"/>
        </w:rPr>
        <w:t xml:space="preserve"> </w:t>
      </w:r>
      <w:r w:rsidR="002805E5" w:rsidRPr="00804415">
        <w:rPr>
          <w:rFonts w:hint="eastAsia"/>
          <w:b/>
          <w:lang w:eastAsia="zh-CN"/>
        </w:rPr>
        <w:t>3</w:t>
      </w:r>
      <w:r w:rsidRPr="00804415">
        <w:rPr>
          <w:b/>
          <w:lang w:eastAsia="zh-CN"/>
        </w:rPr>
        <w:t>.</w:t>
      </w:r>
      <w:r w:rsidRPr="00804415">
        <w:rPr>
          <w:lang w:eastAsia="zh-CN"/>
        </w:rPr>
        <w:t xml:space="preserve"> (</w:t>
      </w:r>
      <w:r w:rsidRPr="00804415">
        <w:rPr>
          <w:rFonts w:hint="eastAsia"/>
          <w:lang w:eastAsia="zh-CN"/>
        </w:rPr>
        <w:t>A</w:t>
      </w:r>
      <w:r w:rsidRPr="00804415">
        <w:rPr>
          <w:lang w:eastAsia="zh-CN"/>
        </w:rPr>
        <w:t>) Nyquist plots obtained at the NAC-P6-PC@AuE surface in 0.1 M KNO</w:t>
      </w:r>
      <w:r w:rsidRPr="00804415">
        <w:rPr>
          <w:vertAlign w:val="subscript"/>
          <w:lang w:eastAsia="zh-CN"/>
        </w:rPr>
        <w:t>3</w:t>
      </w:r>
      <w:r w:rsidRPr="00804415">
        <w:rPr>
          <w:lang w:eastAsia="zh-CN"/>
        </w:rPr>
        <w:t xml:space="preserve"> solution containing equimolar (5 mM) [Fe(CN)</w:t>
      </w:r>
      <w:r w:rsidRPr="00804415">
        <w:rPr>
          <w:vertAlign w:val="subscript"/>
          <w:lang w:eastAsia="zh-CN"/>
        </w:rPr>
        <w:t>6</w:t>
      </w:r>
      <w:r w:rsidRPr="00804415">
        <w:rPr>
          <w:lang w:eastAsia="zh-CN"/>
        </w:rPr>
        <w:t>]</w:t>
      </w:r>
      <w:r w:rsidRPr="00804415">
        <w:rPr>
          <w:vertAlign w:val="superscript"/>
          <w:lang w:eastAsia="zh-CN"/>
        </w:rPr>
        <w:t>3-/4-</w:t>
      </w:r>
      <w:r w:rsidRPr="00804415">
        <w:rPr>
          <w:lang w:eastAsia="zh-CN"/>
        </w:rPr>
        <w:t xml:space="preserve"> with the various </w:t>
      </w:r>
      <w:r w:rsidRPr="00804415">
        <w:rPr>
          <w:rFonts w:hint="eastAsia"/>
          <w:lang w:eastAsia="zh-CN"/>
        </w:rPr>
        <w:t xml:space="preserve">concentration of </w:t>
      </w:r>
      <w:bookmarkStart w:id="47" w:name="OLE_LINK51"/>
      <w:r w:rsidRPr="00804415">
        <w:rPr>
          <w:lang w:eastAsia="zh-CN"/>
        </w:rPr>
        <w:t>quinotrione</w:t>
      </w:r>
      <w:bookmarkEnd w:id="47"/>
      <w:r w:rsidRPr="00804415">
        <w:rPr>
          <w:lang w:eastAsia="zh-CN"/>
        </w:rPr>
        <w:t>.</w:t>
      </w:r>
      <w:r w:rsidRPr="00804415">
        <w:rPr>
          <w:rFonts w:hint="eastAsia"/>
          <w:lang w:eastAsia="zh-CN"/>
        </w:rPr>
        <w:t xml:space="preserve"> (B) </w:t>
      </w:r>
      <w:r w:rsidRPr="00804415">
        <w:rPr>
          <w:lang w:eastAsia="zh-CN"/>
        </w:rPr>
        <w:t>Relationship between the percent decrease of Rct and the logarithm</w:t>
      </w:r>
      <w:r w:rsidRPr="00804415">
        <w:rPr>
          <w:rFonts w:hint="eastAsia"/>
          <w:lang w:eastAsia="zh-CN"/>
        </w:rPr>
        <w:t xml:space="preserve"> </w:t>
      </w:r>
      <w:r w:rsidRPr="00804415">
        <w:rPr>
          <w:lang w:eastAsia="zh-CN"/>
        </w:rPr>
        <w:t xml:space="preserve">concentration of </w:t>
      </w:r>
      <w:bookmarkStart w:id="48" w:name="OLE_LINK25"/>
      <w:bookmarkStart w:id="49" w:name="OLE_LINK28"/>
      <w:bookmarkStart w:id="50" w:name="OLE_LINK30"/>
      <w:bookmarkStart w:id="51" w:name="OLE_LINK45"/>
      <w:r w:rsidRPr="00804415">
        <w:rPr>
          <w:lang w:eastAsia="zh-CN"/>
        </w:rPr>
        <w:t>quinotrione</w:t>
      </w:r>
      <w:bookmarkEnd w:id="48"/>
      <w:bookmarkEnd w:id="49"/>
      <w:bookmarkEnd w:id="50"/>
      <w:r w:rsidRPr="00804415">
        <w:rPr>
          <w:lang w:eastAsia="zh-CN"/>
        </w:rPr>
        <w:t xml:space="preserve"> solution</w:t>
      </w:r>
      <w:bookmarkEnd w:id="51"/>
      <w:r w:rsidRPr="00804415">
        <w:rPr>
          <w:lang w:eastAsia="zh-CN"/>
        </w:rPr>
        <w:t>. Error bars represent standard error of measurement (s.e.m.).</w:t>
      </w:r>
    </w:p>
    <w:p w14:paraId="54C57539" w14:textId="77777777" w:rsidR="00CD09D4" w:rsidRPr="00804415" w:rsidRDefault="00CD09D4" w:rsidP="002805E5">
      <w:pPr>
        <w:pStyle w:val="TAMainText"/>
        <w:ind w:firstLine="0"/>
      </w:pPr>
      <w:r w:rsidRPr="00804415">
        <w:t>with Rhodamine B presented red fluorescence, and the thickness was calculated as 10 μm (</w:t>
      </w:r>
      <w:r w:rsidRPr="00804415">
        <w:rPr>
          <w:b/>
        </w:rPr>
        <w:t>Figure S9</w:t>
      </w:r>
      <w:r w:rsidRPr="00804415">
        <w:t>).</w:t>
      </w:r>
    </w:p>
    <w:p w14:paraId="362EFF53" w14:textId="77777777" w:rsidR="00DA4290" w:rsidRPr="00804415" w:rsidRDefault="00CD09D4" w:rsidP="00C96388">
      <w:pPr>
        <w:pStyle w:val="TAMainText"/>
        <w:rPr>
          <w:lang w:eastAsia="zh-CN"/>
        </w:rPr>
      </w:pPr>
      <w:r w:rsidRPr="00804415">
        <w:rPr>
          <w:b/>
        </w:rPr>
        <w:t xml:space="preserve">Selectivity and </w:t>
      </w:r>
      <w:r w:rsidRPr="00804415">
        <w:rPr>
          <w:rFonts w:hint="eastAsia"/>
          <w:b/>
        </w:rPr>
        <w:t>S</w:t>
      </w:r>
      <w:r w:rsidRPr="00804415">
        <w:rPr>
          <w:b/>
        </w:rPr>
        <w:t>ensitivity of NAC-P6-PC@AuE</w:t>
      </w:r>
      <w:r w:rsidRPr="00804415">
        <w:rPr>
          <w:rFonts w:hint="eastAsia"/>
          <w:b/>
        </w:rPr>
        <w:t xml:space="preserve">. </w:t>
      </w:r>
      <w:r w:rsidRPr="00804415">
        <w:t>Inspired by some responses of nanopore-based sensors to external stimuli, which selectively transport ions across a membrane, the sensing property of NAC-P6-PC@AuE was explored. This was done by tuning electrostatic processes through bonding target molecules on the nanopore surfaces in the presence of [Fe(CN)</w:t>
      </w:r>
      <w:r w:rsidRPr="00804415">
        <w:rPr>
          <w:vertAlign w:val="subscript"/>
        </w:rPr>
        <w:t>6</w:t>
      </w:r>
      <w:r w:rsidRPr="00804415">
        <w:t>]</w:t>
      </w:r>
      <w:r w:rsidRPr="00804415">
        <w:rPr>
          <w:vertAlign w:val="superscript"/>
        </w:rPr>
        <w:t>3-/4-</w:t>
      </w:r>
      <w:r w:rsidRPr="00804415">
        <w:t xml:space="preserve"> which acts as redox probes. We expected that electrochemical property variations in NAC-P6-PC after bonding target molecules will induce [Fe(CN)</w:t>
      </w:r>
      <w:r w:rsidRPr="00804415">
        <w:rPr>
          <w:vertAlign w:val="subscript"/>
        </w:rPr>
        <w:t>6</w:t>
      </w:r>
      <w:r w:rsidRPr="00804415">
        <w:t>]</w:t>
      </w:r>
      <w:r w:rsidRPr="00804415">
        <w:rPr>
          <w:vertAlign w:val="superscript"/>
        </w:rPr>
        <w:t>3-/4-</w:t>
      </w:r>
      <w:r w:rsidRPr="00804415">
        <w:t xml:space="preserve"> transport from the bulk solution to the electrode surface. EIS was carried out to investigate the selectivity of NAC-P6-PC@AuE for various </w:t>
      </w:r>
      <w:r w:rsidR="00CE25FA" w:rsidRPr="00804415">
        <w:rPr>
          <w:rFonts w:hint="eastAsia"/>
          <w:lang w:eastAsia="zh-CN"/>
        </w:rPr>
        <w:t>pesticides</w:t>
      </w:r>
      <w:r w:rsidRPr="00804415">
        <w:t xml:space="preserve">. Molecular structures of these </w:t>
      </w:r>
      <w:r w:rsidR="00CE25FA" w:rsidRPr="00804415">
        <w:rPr>
          <w:rFonts w:hint="eastAsia"/>
          <w:lang w:eastAsia="zh-CN"/>
        </w:rPr>
        <w:t>pesticides</w:t>
      </w:r>
      <w:r w:rsidRPr="00804415">
        <w:t xml:space="preserve"> are described in </w:t>
      </w:r>
      <w:r w:rsidRPr="00804415">
        <w:rPr>
          <w:b/>
        </w:rPr>
        <w:t>Fig</w:t>
      </w:r>
      <w:r w:rsidRPr="00804415">
        <w:rPr>
          <w:rFonts w:hint="eastAsia"/>
          <w:b/>
        </w:rPr>
        <w:t>ure</w:t>
      </w:r>
      <w:r w:rsidRPr="00804415">
        <w:rPr>
          <w:b/>
        </w:rPr>
        <w:t xml:space="preserve"> </w:t>
      </w:r>
      <w:r w:rsidR="00935943" w:rsidRPr="00804415">
        <w:rPr>
          <w:rFonts w:hint="eastAsia"/>
          <w:b/>
          <w:lang w:eastAsia="zh-CN"/>
        </w:rPr>
        <w:t>S</w:t>
      </w:r>
      <w:r w:rsidR="00EC4E42" w:rsidRPr="00804415">
        <w:rPr>
          <w:rFonts w:hint="eastAsia"/>
          <w:b/>
          <w:lang w:eastAsia="zh-CN"/>
        </w:rPr>
        <w:t>10</w:t>
      </w:r>
      <w:r w:rsidRPr="00804415">
        <w:t xml:space="preserve">. As depicted in </w:t>
      </w:r>
      <w:r w:rsidRPr="00804415">
        <w:rPr>
          <w:b/>
        </w:rPr>
        <w:t>Fig</w:t>
      </w:r>
      <w:r w:rsidRPr="00804415">
        <w:rPr>
          <w:rFonts w:hint="eastAsia"/>
          <w:b/>
        </w:rPr>
        <w:t>ure</w:t>
      </w:r>
      <w:r w:rsidRPr="00804415">
        <w:rPr>
          <w:b/>
        </w:rPr>
        <w:t xml:space="preserve"> 2</w:t>
      </w:r>
      <w:r w:rsidR="00EC4E42" w:rsidRPr="00804415">
        <w:rPr>
          <w:rFonts w:hint="eastAsia"/>
          <w:b/>
          <w:lang w:eastAsia="zh-CN"/>
        </w:rPr>
        <w:t>A</w:t>
      </w:r>
      <w:r w:rsidRPr="00804415">
        <w:t>, electrochemical activity of the device was blocked by immobilizing NAC-P6-PC on the AuE surface, showing an Rct of ~ 510 Ω. After</w:t>
      </w:r>
      <w:r w:rsidR="00335593" w:rsidRPr="00804415">
        <w:rPr>
          <w:rFonts w:hint="eastAsia"/>
          <w:lang w:eastAsia="zh-CN"/>
        </w:rPr>
        <w:t xml:space="preserve"> </w:t>
      </w:r>
      <w:r w:rsidRPr="00804415">
        <w:t>being exposed to 1</w:t>
      </w:r>
      <w:r w:rsidRPr="00804415">
        <w:rPr>
          <w:rFonts w:hint="eastAsia"/>
        </w:rPr>
        <w:t xml:space="preserve"> </w:t>
      </w:r>
      <w:r w:rsidRPr="00804415">
        <w:sym w:font="Symbol" w:char="F06D"/>
      </w:r>
      <w:r w:rsidRPr="00804415">
        <w:t>M quinotrione</w:t>
      </w:r>
      <w:r w:rsidR="00617F8D" w:rsidRPr="00804415">
        <w:rPr>
          <w:rFonts w:hint="eastAsia"/>
          <w:lang w:eastAsia="zh-CN"/>
        </w:rPr>
        <w:t xml:space="preserve"> (G6)</w:t>
      </w:r>
      <w:r w:rsidRPr="00804415">
        <w:t xml:space="preserve"> solution for 10 min,</w:t>
      </w:r>
      <w:r w:rsidR="00C96388" w:rsidRPr="00804415">
        <w:rPr>
          <w:rFonts w:hint="eastAsia"/>
          <w:lang w:eastAsia="zh-CN"/>
        </w:rPr>
        <w:t xml:space="preserve"> </w:t>
      </w:r>
      <w:r w:rsidRPr="00804415">
        <w:t>the Rct dropped down to ~ 300 Ω. NAC-P6-PC@AuE presented a large Rct decrease upon quinotrione recognition,</w:t>
      </w:r>
      <w:r w:rsidR="00335593" w:rsidRPr="00804415">
        <w:rPr>
          <w:rFonts w:hint="eastAsia"/>
          <w:lang w:eastAsia="zh-CN"/>
        </w:rPr>
        <w:t xml:space="preserve"> </w:t>
      </w:r>
      <w:r w:rsidRPr="00804415">
        <w:t>which confirmed the capability of the sensor to avoid undesired signals of large resistance usually produced by nonspe</w:t>
      </w:r>
      <w:r w:rsidRPr="00804415">
        <w:t xml:space="preserve">cific adsorption. Six other </w:t>
      </w:r>
      <w:r w:rsidR="00CE25FA" w:rsidRPr="00804415">
        <w:rPr>
          <w:rFonts w:hint="eastAsia"/>
          <w:lang w:eastAsia="zh-CN"/>
        </w:rPr>
        <w:t>pesticide</w:t>
      </w:r>
      <w:r w:rsidRPr="00804415">
        <w:t xml:space="preserve"> molecules were also measured with EIS: metolcarb</w:t>
      </w:r>
      <w:r w:rsidR="00617F8D" w:rsidRPr="00804415">
        <w:rPr>
          <w:rFonts w:hint="eastAsia"/>
          <w:lang w:eastAsia="zh-CN"/>
        </w:rPr>
        <w:t xml:space="preserve"> (G1)</w:t>
      </w:r>
      <w:r w:rsidRPr="00804415">
        <w:t xml:space="preserve">, </w:t>
      </w:r>
      <w:r w:rsidR="00617F8D" w:rsidRPr="00804415">
        <w:t>carbofuran</w:t>
      </w:r>
      <w:r w:rsidR="00617F8D" w:rsidRPr="00804415">
        <w:rPr>
          <w:rFonts w:hint="eastAsia"/>
          <w:lang w:eastAsia="zh-CN"/>
        </w:rPr>
        <w:t xml:space="preserve"> (G2)</w:t>
      </w:r>
      <w:r w:rsidR="00617F8D" w:rsidRPr="00804415">
        <w:t>,</w:t>
      </w:r>
      <w:r w:rsidR="00617F8D" w:rsidRPr="00804415">
        <w:rPr>
          <w:rFonts w:hint="eastAsia"/>
          <w:lang w:eastAsia="zh-CN"/>
        </w:rPr>
        <w:t xml:space="preserve"> </w:t>
      </w:r>
      <w:r w:rsidR="00617F8D" w:rsidRPr="00804415">
        <w:t>isoprocarb</w:t>
      </w:r>
      <w:r w:rsidR="00617F8D" w:rsidRPr="00804415">
        <w:rPr>
          <w:rFonts w:hint="eastAsia"/>
          <w:lang w:eastAsia="zh-CN"/>
        </w:rPr>
        <w:t xml:space="preserve"> (G3),</w:t>
      </w:r>
      <w:r w:rsidR="00617F8D" w:rsidRPr="00804415">
        <w:t xml:space="preserve"> monocrotophos</w:t>
      </w:r>
      <w:r w:rsidR="00617F8D" w:rsidRPr="00804415">
        <w:rPr>
          <w:rFonts w:hint="eastAsia"/>
          <w:lang w:eastAsia="zh-CN"/>
        </w:rPr>
        <w:t xml:space="preserve"> (G4)</w:t>
      </w:r>
      <w:r w:rsidR="00617F8D" w:rsidRPr="00804415">
        <w:t xml:space="preserve">, </w:t>
      </w:r>
      <w:r w:rsidRPr="00804415">
        <w:t>methamidophos</w:t>
      </w:r>
      <w:r w:rsidR="00617F8D" w:rsidRPr="00804415">
        <w:rPr>
          <w:rFonts w:hint="eastAsia"/>
          <w:lang w:eastAsia="zh-CN"/>
        </w:rPr>
        <w:t xml:space="preserve"> (G5)</w:t>
      </w:r>
      <w:r w:rsidR="00976137" w:rsidRPr="00804415">
        <w:t>,</w:t>
      </w:r>
      <w:r w:rsidRPr="00804415">
        <w:t xml:space="preserve"> and parathion</w:t>
      </w:r>
      <w:r w:rsidR="00617F8D" w:rsidRPr="00804415">
        <w:rPr>
          <w:rFonts w:hint="eastAsia"/>
          <w:lang w:eastAsia="zh-CN"/>
        </w:rPr>
        <w:t xml:space="preserve"> (G7)</w:t>
      </w:r>
      <w:r w:rsidRPr="00804415">
        <w:t xml:space="preserve">. For these molecules only a slight Rct decrease </w:t>
      </w:r>
    </w:p>
    <w:p w14:paraId="4405D10B" w14:textId="77777777" w:rsidR="00DA4290" w:rsidRPr="00804415" w:rsidRDefault="00DA4290" w:rsidP="008334F9">
      <w:pPr>
        <w:pStyle w:val="TAMainText"/>
        <w:spacing w:before="200" w:after="120"/>
        <w:ind w:firstLine="0"/>
        <w:jc w:val="center"/>
        <w:rPr>
          <w:b/>
          <w:lang w:eastAsia="zh-CN"/>
        </w:rPr>
      </w:pPr>
      <w:r w:rsidRPr="00804415">
        <w:rPr>
          <w:noProof/>
          <w:lang w:eastAsia="zh-CN"/>
        </w:rPr>
        <w:drawing>
          <wp:inline distT="0" distB="0" distL="0" distR="0" wp14:anchorId="32B44530" wp14:editId="48CF06FF">
            <wp:extent cx="2700000" cy="370354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02" t="2924" r="10968" b="6433"/>
                    <a:stretch/>
                  </pic:blipFill>
                  <pic:spPr bwMode="auto">
                    <a:xfrm>
                      <a:off x="0" y="0"/>
                      <a:ext cx="2700000" cy="3703547"/>
                    </a:xfrm>
                    <a:prstGeom prst="rect">
                      <a:avLst/>
                    </a:prstGeom>
                    <a:noFill/>
                    <a:ln>
                      <a:noFill/>
                    </a:ln>
                    <a:extLst>
                      <a:ext uri="{53640926-AAD7-44D8-BBD7-CCE9431645EC}">
                        <a14:shadowObscured xmlns:a14="http://schemas.microsoft.com/office/drawing/2010/main"/>
                      </a:ext>
                    </a:extLst>
                  </pic:spPr>
                </pic:pic>
              </a:graphicData>
            </a:graphic>
          </wp:inline>
        </w:drawing>
      </w:r>
    </w:p>
    <w:p w14:paraId="2E316E2F" w14:textId="77777777" w:rsidR="00DA4290" w:rsidRPr="00804415" w:rsidRDefault="00DA4290" w:rsidP="00DA4290">
      <w:pPr>
        <w:pStyle w:val="TAMainText"/>
        <w:spacing w:before="200" w:after="120"/>
        <w:ind w:firstLine="0"/>
        <w:rPr>
          <w:lang w:eastAsia="zh-CN"/>
        </w:rPr>
      </w:pPr>
      <w:r w:rsidRPr="00804415">
        <w:rPr>
          <w:b/>
          <w:lang w:eastAsia="zh-CN"/>
        </w:rPr>
        <w:t>Fig</w:t>
      </w:r>
      <w:r w:rsidRPr="00804415">
        <w:rPr>
          <w:rFonts w:hint="eastAsia"/>
          <w:b/>
          <w:lang w:eastAsia="zh-CN"/>
        </w:rPr>
        <w:t>ure</w:t>
      </w:r>
      <w:r w:rsidRPr="00804415">
        <w:rPr>
          <w:b/>
          <w:lang w:eastAsia="zh-CN"/>
        </w:rPr>
        <w:t xml:space="preserve"> </w:t>
      </w:r>
      <w:r w:rsidR="00EC4E42" w:rsidRPr="00804415">
        <w:rPr>
          <w:rFonts w:hint="eastAsia"/>
          <w:b/>
          <w:lang w:eastAsia="zh-CN"/>
        </w:rPr>
        <w:t>4</w:t>
      </w:r>
      <w:r w:rsidRPr="00804415">
        <w:rPr>
          <w:b/>
          <w:lang w:eastAsia="zh-CN"/>
        </w:rPr>
        <w:t>.</w:t>
      </w:r>
      <w:r w:rsidRPr="00804415">
        <w:rPr>
          <w:lang w:eastAsia="zh-CN"/>
        </w:rPr>
        <w:t xml:space="preserve"> (A) Cycling experiment for treating NAC-P6-PC@AuE with electrolyte solution containing </w:t>
      </w:r>
      <w:bookmarkStart w:id="52" w:name="OLE_LINK50"/>
      <w:r w:rsidRPr="00804415">
        <w:rPr>
          <w:lang w:eastAsia="zh-CN"/>
        </w:rPr>
        <w:t xml:space="preserve">1 </w:t>
      </w:r>
      <w:r w:rsidRPr="00804415">
        <w:rPr>
          <w:lang w:eastAsia="zh-CN"/>
        </w:rPr>
        <w:sym w:font="Symbol" w:char="F06D"/>
      </w:r>
      <w:r w:rsidRPr="00804415">
        <w:rPr>
          <w:lang w:eastAsia="zh-CN"/>
        </w:rPr>
        <w:t>M quinotrione</w:t>
      </w:r>
      <w:bookmarkEnd w:id="52"/>
      <w:r w:rsidRPr="00804415">
        <w:rPr>
          <w:lang w:eastAsia="zh-CN"/>
        </w:rPr>
        <w:t xml:space="preserve"> and pure water. (B) Percent Rct decrease at the NAC-P6-PC@AuE surface dependent on addition of different ions in electrolyte solution. Error bars represent standard error of measurement (s.e.m.).</w:t>
      </w:r>
    </w:p>
    <w:p w14:paraId="395CDD16" w14:textId="77777777" w:rsidR="00CD09D4" w:rsidRPr="00804415" w:rsidRDefault="00CD09D4" w:rsidP="00DA4290">
      <w:pPr>
        <w:pStyle w:val="TAMainText"/>
        <w:ind w:firstLine="0"/>
        <w:rPr>
          <w:b/>
        </w:rPr>
      </w:pPr>
      <w:r w:rsidRPr="00804415">
        <w:t>was observed, contrasting with quinotrione (</w:t>
      </w:r>
      <w:r w:rsidRPr="00804415">
        <w:rPr>
          <w:b/>
        </w:rPr>
        <w:t>Fig</w:t>
      </w:r>
      <w:r w:rsidRPr="00804415">
        <w:rPr>
          <w:rFonts w:hint="eastAsia"/>
          <w:b/>
        </w:rPr>
        <w:t>ure</w:t>
      </w:r>
      <w:r w:rsidRPr="00804415">
        <w:rPr>
          <w:b/>
        </w:rPr>
        <w:t xml:space="preserve"> 2</w:t>
      </w:r>
      <w:r w:rsidR="00EC4E42" w:rsidRPr="00804415">
        <w:rPr>
          <w:rFonts w:hint="eastAsia"/>
          <w:b/>
          <w:lang w:eastAsia="zh-CN"/>
        </w:rPr>
        <w:t>B</w:t>
      </w:r>
      <w:r w:rsidRPr="00804415">
        <w:t>), which demonstrates the specific recognition ability of NAC-P6-PC@AuE for quinotrione.</w:t>
      </w:r>
    </w:p>
    <w:p w14:paraId="3A9A70EE" w14:textId="77777777" w:rsidR="00CD09D4" w:rsidRPr="00804415" w:rsidRDefault="00CD09D4">
      <w:pPr>
        <w:pStyle w:val="TAMainText"/>
      </w:pPr>
      <w:r w:rsidRPr="00804415">
        <w:t>To continue study of quinotrione dependence, EIS was further used to obtain Nyquist plots in 0.1 M KNO</w:t>
      </w:r>
      <w:r w:rsidRPr="00804415">
        <w:rPr>
          <w:vertAlign w:val="subscript"/>
        </w:rPr>
        <w:t>3</w:t>
      </w:r>
      <w:r w:rsidRPr="00804415">
        <w:t xml:space="preserve"> solution (</w:t>
      </w:r>
      <w:r w:rsidR="00DC5DA2" w:rsidRPr="00804415">
        <w:rPr>
          <w:rFonts w:hint="eastAsia"/>
          <w:lang w:eastAsia="zh-CN"/>
        </w:rPr>
        <w:t xml:space="preserve">PBS, </w:t>
      </w:r>
      <w:r w:rsidRPr="00804415">
        <w:t>pH = 7.4) containing 5 mM [Fe(CN)</w:t>
      </w:r>
      <w:r w:rsidRPr="00804415">
        <w:rPr>
          <w:vertAlign w:val="subscript"/>
        </w:rPr>
        <w:t>6</w:t>
      </w:r>
      <w:r w:rsidRPr="00804415">
        <w:t>]</w:t>
      </w:r>
      <w:r w:rsidRPr="00804415">
        <w:rPr>
          <w:vertAlign w:val="superscript"/>
        </w:rPr>
        <w:t>3-/4-</w:t>
      </w:r>
      <w:r w:rsidRPr="00804415">
        <w:t xml:space="preserve"> upon addition of various concentrations of quinotrione (1 </w:t>
      </w:r>
      <w:r w:rsidR="00C87BF0" w:rsidRPr="00804415">
        <w:rPr>
          <w:rFonts w:ascii="Arial" w:hAnsi="Arial" w:cs="Arial"/>
        </w:rPr>
        <w:t>ᵡ</w:t>
      </w:r>
      <w:r w:rsidRPr="00804415">
        <w:t xml:space="preserve"> 10</w:t>
      </w:r>
      <w:r w:rsidRPr="00804415">
        <w:rPr>
          <w:vertAlign w:val="superscript"/>
        </w:rPr>
        <w:t>-8</w:t>
      </w:r>
      <w:r w:rsidRPr="00804415">
        <w:t xml:space="preserve"> to 1 </w:t>
      </w:r>
      <w:r w:rsidR="00C87BF0" w:rsidRPr="00804415">
        <w:rPr>
          <w:rFonts w:ascii="Arial" w:hAnsi="Arial" w:cs="Arial"/>
        </w:rPr>
        <w:t>ᵡ</w:t>
      </w:r>
      <w:r w:rsidRPr="00804415">
        <w:t xml:space="preserve"> 10</w:t>
      </w:r>
      <w:r w:rsidRPr="00804415">
        <w:rPr>
          <w:vertAlign w:val="superscript"/>
        </w:rPr>
        <w:t>-5</w:t>
      </w:r>
      <w:r w:rsidRPr="00804415">
        <w:t xml:space="preserve"> M)</w:t>
      </w:r>
      <w:r w:rsidR="00513A47" w:rsidRPr="00804415">
        <w:t xml:space="preserve"> (</w:t>
      </w:r>
      <w:r w:rsidR="00513A47" w:rsidRPr="00804415">
        <w:rPr>
          <w:b/>
        </w:rPr>
        <w:t xml:space="preserve">Figure </w:t>
      </w:r>
      <w:r w:rsidR="00EC4E42" w:rsidRPr="00804415">
        <w:rPr>
          <w:rFonts w:hint="eastAsia"/>
          <w:b/>
          <w:lang w:eastAsia="zh-CN"/>
        </w:rPr>
        <w:t>3A</w:t>
      </w:r>
      <w:r w:rsidR="00513A47" w:rsidRPr="00804415">
        <w:t>)</w:t>
      </w:r>
      <w:r w:rsidRPr="00804415">
        <w:t xml:space="preserve">. </w:t>
      </w:r>
      <w:r w:rsidRPr="00804415">
        <w:rPr>
          <w:b/>
        </w:rPr>
        <w:t>Fig</w:t>
      </w:r>
      <w:r w:rsidRPr="00804415">
        <w:rPr>
          <w:rFonts w:hint="eastAsia"/>
          <w:b/>
        </w:rPr>
        <w:t>ure</w:t>
      </w:r>
      <w:r w:rsidRPr="00804415">
        <w:rPr>
          <w:b/>
        </w:rPr>
        <w:t xml:space="preserve"> </w:t>
      </w:r>
      <w:r w:rsidR="00EC4E42" w:rsidRPr="00804415">
        <w:rPr>
          <w:rFonts w:hint="eastAsia"/>
          <w:b/>
          <w:lang w:eastAsia="zh-CN"/>
        </w:rPr>
        <w:t>3B</w:t>
      </w:r>
      <w:r w:rsidR="00E33B1D" w:rsidRPr="00804415">
        <w:t xml:space="preserve"> </w:t>
      </w:r>
      <w:r w:rsidRPr="00804415">
        <w:t xml:space="preserve">shows </w:t>
      </w:r>
      <w:r w:rsidR="001F4900" w:rsidRPr="00804415">
        <w:rPr>
          <w:rFonts w:hint="eastAsia"/>
          <w:lang w:eastAsia="zh-CN"/>
        </w:rPr>
        <w:t>the dependence</w:t>
      </w:r>
      <w:r w:rsidRPr="00804415">
        <w:t xml:space="preserve"> of the decrease in Rct versus the logarithm concentration of quinotrione. From this, the limit of </w:t>
      </w:r>
      <w:r w:rsidR="009C4010" w:rsidRPr="00804415">
        <w:rPr>
          <w:rFonts w:hint="eastAsia"/>
          <w:lang w:eastAsia="zh-CN"/>
        </w:rPr>
        <w:t>quantitation</w:t>
      </w:r>
      <w:r w:rsidR="009C4010" w:rsidRPr="00804415">
        <w:t xml:space="preserve"> </w:t>
      </w:r>
      <w:r w:rsidRPr="00804415">
        <w:t>(</w:t>
      </w:r>
      <w:r w:rsidR="009C4010" w:rsidRPr="00804415">
        <w:t>LO</w:t>
      </w:r>
      <w:r w:rsidR="009C4010" w:rsidRPr="00804415">
        <w:rPr>
          <w:rFonts w:hint="eastAsia"/>
          <w:lang w:eastAsia="zh-CN"/>
        </w:rPr>
        <w:t>Q</w:t>
      </w:r>
      <w:r w:rsidRPr="00804415">
        <w:t>) of the nanoporous electrode for qu</w:t>
      </w:r>
      <w:r w:rsidR="0094502D" w:rsidRPr="00804415">
        <w:t>inotrione was identified to be</w:t>
      </w:r>
      <w:r w:rsidRPr="00804415">
        <w:t xml:space="preserve"> 10 nM. These results revealed that </w:t>
      </w:r>
      <w:r w:rsidR="00605273" w:rsidRPr="00804415">
        <w:t>quinotrione</w:t>
      </w:r>
      <w:r w:rsidRPr="00804415">
        <w:t xml:space="preserve"> detection can be achieved by coupling the receptor nanoporous membrane with electrochemical impedance measurement methods. </w:t>
      </w:r>
    </w:p>
    <w:p w14:paraId="51EB2F6E" w14:textId="77777777" w:rsidR="00CC054B" w:rsidRPr="00804415" w:rsidRDefault="00CD09D4" w:rsidP="00052EAA">
      <w:pPr>
        <w:pStyle w:val="TAMainText"/>
        <w:rPr>
          <w:lang w:eastAsia="zh-CN"/>
        </w:rPr>
        <w:sectPr w:rsidR="00CC054B" w:rsidRPr="00804415" w:rsidSect="00577E90">
          <w:type w:val="continuous"/>
          <w:pgSz w:w="12240" w:h="15840"/>
          <w:pgMar w:top="720" w:right="1094" w:bottom="720" w:left="1094" w:header="720" w:footer="720" w:gutter="0"/>
          <w:cols w:num="2" w:space="461"/>
        </w:sectPr>
      </w:pPr>
      <w:r w:rsidRPr="00804415">
        <w:t>We also investigated the effect of pore size by fabricating two other sensors with diameters of 400 nm and 200 nm using the same approach as applied to the original NAC-P6-</w:t>
      </w:r>
      <w:r w:rsidR="00C87BF0" w:rsidRPr="00804415">
        <w:lastRenderedPageBreak/>
        <w:t>PC@AuE sensor</w:t>
      </w:r>
      <w:r w:rsidRPr="00804415">
        <w:t xml:space="preserve">. The two sensors were subjected to </w:t>
      </w:r>
      <w:r w:rsidR="001F4900" w:rsidRPr="00804415">
        <w:rPr>
          <w:rFonts w:hint="eastAsia"/>
          <w:lang w:eastAsia="zh-CN"/>
        </w:rPr>
        <w:t>pesticide</w:t>
      </w:r>
      <w:r w:rsidR="001F4900" w:rsidRPr="00804415">
        <w:t xml:space="preserve"> </w:t>
      </w:r>
      <w:r w:rsidRPr="00804415">
        <w:t xml:space="preserve">solutions and </w:t>
      </w:r>
      <w:r w:rsidR="00AA742D" w:rsidRPr="00804415">
        <w:t>Rct</w:t>
      </w:r>
      <w:r w:rsidRPr="00804415">
        <w:t xml:space="preserve"> were recorded (</w:t>
      </w:r>
      <w:r w:rsidRPr="00804415">
        <w:rPr>
          <w:b/>
        </w:rPr>
        <w:t>Figure S1</w:t>
      </w:r>
      <w:r w:rsidR="00317241" w:rsidRPr="00804415">
        <w:rPr>
          <w:rFonts w:hint="eastAsia"/>
          <w:b/>
          <w:lang w:eastAsia="zh-CN"/>
        </w:rPr>
        <w:t>1</w:t>
      </w:r>
      <w:r w:rsidRPr="00804415">
        <w:t xml:space="preserve">). A large Rct decrease was observed in the presence of quinotrione, while this decrease was much less pronounced for the other six </w:t>
      </w:r>
      <w:r w:rsidR="00724107" w:rsidRPr="00804415">
        <w:rPr>
          <w:rFonts w:hint="eastAsia"/>
          <w:lang w:eastAsia="zh-CN"/>
        </w:rPr>
        <w:t>pesticide</w:t>
      </w:r>
      <w:r w:rsidRPr="00804415">
        <w:t xml:space="preserve"> molecules. Notably, NAC-P6-PC@AuE exhibited a superior Rct decrease compared to these two sensors, which implies a higher sensitivity. These results could be ascribed to the synergetic effects of increased double layer overlap in</w:t>
      </w:r>
      <w:r w:rsidR="00CC054B" w:rsidRPr="00804415">
        <w:rPr>
          <w:rFonts w:hint="eastAsia"/>
          <w:lang w:eastAsia="zh-CN"/>
        </w:rPr>
        <w:t xml:space="preserve"> </w:t>
      </w:r>
    </w:p>
    <w:p w14:paraId="4687680D" w14:textId="77777777" w:rsidR="00CC054B" w:rsidRPr="00804415" w:rsidRDefault="00CC054B" w:rsidP="00CC054B">
      <w:pPr>
        <w:pStyle w:val="TAMainText"/>
        <w:ind w:firstLine="0"/>
        <w:jc w:val="center"/>
        <w:rPr>
          <w:lang w:eastAsia="zh-CN"/>
        </w:rPr>
      </w:pPr>
      <w:r w:rsidRPr="00804415">
        <w:rPr>
          <w:noProof/>
          <w:lang w:eastAsia="zh-CN"/>
        </w:rPr>
        <w:drawing>
          <wp:inline distT="0" distB="0" distL="0" distR="0" wp14:anchorId="494C4631" wp14:editId="0E2DB2AD">
            <wp:extent cx="2700000" cy="39348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34" t="2926" r="11348"/>
                    <a:stretch/>
                  </pic:blipFill>
                  <pic:spPr bwMode="auto">
                    <a:xfrm>
                      <a:off x="0" y="0"/>
                      <a:ext cx="2700000" cy="3934884"/>
                    </a:xfrm>
                    <a:prstGeom prst="rect">
                      <a:avLst/>
                    </a:prstGeom>
                    <a:noFill/>
                    <a:ln>
                      <a:noFill/>
                    </a:ln>
                    <a:extLst>
                      <a:ext uri="{53640926-AAD7-44D8-BBD7-CCE9431645EC}">
                        <a14:shadowObscured xmlns:a14="http://schemas.microsoft.com/office/drawing/2010/main"/>
                      </a:ext>
                    </a:extLst>
                  </pic:spPr>
                </pic:pic>
              </a:graphicData>
            </a:graphic>
          </wp:inline>
        </w:drawing>
      </w:r>
    </w:p>
    <w:p w14:paraId="53AF9370" w14:textId="77777777" w:rsidR="00CC054B" w:rsidRPr="00804415" w:rsidRDefault="00CC054B" w:rsidP="00CC054B">
      <w:pPr>
        <w:pStyle w:val="TAMainText"/>
        <w:spacing w:before="200" w:after="120"/>
        <w:ind w:firstLine="0"/>
        <w:rPr>
          <w:lang w:eastAsia="zh-CN"/>
        </w:rPr>
      </w:pPr>
      <w:r w:rsidRPr="00804415">
        <w:rPr>
          <w:b/>
        </w:rPr>
        <w:t>Fig</w:t>
      </w:r>
      <w:r w:rsidRPr="00804415">
        <w:rPr>
          <w:rFonts w:hint="eastAsia"/>
          <w:b/>
          <w:lang w:eastAsia="zh-CN"/>
        </w:rPr>
        <w:t>ure</w:t>
      </w:r>
      <w:r w:rsidRPr="00804415">
        <w:rPr>
          <w:b/>
        </w:rPr>
        <w:t xml:space="preserve"> </w:t>
      </w:r>
      <w:r w:rsidR="00317241" w:rsidRPr="00804415">
        <w:rPr>
          <w:rFonts w:hint="eastAsia"/>
          <w:b/>
          <w:lang w:eastAsia="zh-CN"/>
        </w:rPr>
        <w:t>5</w:t>
      </w:r>
      <w:r w:rsidRPr="00804415">
        <w:rPr>
          <w:b/>
        </w:rPr>
        <w:t>.</w:t>
      </w:r>
      <w:r w:rsidRPr="00804415">
        <w:t xml:space="preserve"> (A) Numerical modeling of the </w:t>
      </w:r>
      <w:r w:rsidRPr="00804415">
        <w:rPr>
          <w:rFonts w:hint="eastAsia"/>
        </w:rPr>
        <w:t>concentration</w:t>
      </w:r>
      <w:r w:rsidRPr="00804415">
        <w:t xml:space="preserve"> distribution </w:t>
      </w:r>
      <w:r w:rsidRPr="00804415">
        <w:rPr>
          <w:rFonts w:hint="eastAsia"/>
        </w:rPr>
        <w:t xml:space="preserve">of </w:t>
      </w:r>
      <w:r w:rsidRPr="00804415">
        <w:t>[Fe(CN)</w:t>
      </w:r>
      <w:r w:rsidRPr="00804415">
        <w:rPr>
          <w:vertAlign w:val="subscript"/>
        </w:rPr>
        <w:t>6</w:t>
      </w:r>
      <w:r w:rsidRPr="00804415">
        <w:t>]</w:t>
      </w:r>
      <w:r w:rsidRPr="00804415">
        <w:rPr>
          <w:vertAlign w:val="superscript"/>
        </w:rPr>
        <w:t>3-/4-</w:t>
      </w:r>
      <w:r w:rsidRPr="00804415">
        <w:rPr>
          <w:rFonts w:hint="eastAsia"/>
        </w:rPr>
        <w:t xml:space="preserve"> </w:t>
      </w:r>
      <w:r w:rsidRPr="00804415">
        <w:t xml:space="preserve">along the nanopore axis before and after bonding quinotrione. (B) </w:t>
      </w:r>
      <w:bookmarkStart w:id="53" w:name="OLE_LINK57"/>
      <w:r w:rsidRPr="00804415">
        <w:t>Time-dependent</w:t>
      </w:r>
      <w:bookmarkEnd w:id="53"/>
      <w:r w:rsidRPr="00804415">
        <w:t xml:space="preserve"> cyclic voltammograms obtained on the NAC-P6-PC@AuE surface in 0.1 M KNO</w:t>
      </w:r>
      <w:r w:rsidRPr="00804415">
        <w:rPr>
          <w:vertAlign w:val="subscript"/>
        </w:rPr>
        <w:t>3</w:t>
      </w:r>
      <w:r w:rsidRPr="00804415">
        <w:t xml:space="preserve"> solution containing (5 mM) [Fe(CN)</w:t>
      </w:r>
      <w:r w:rsidRPr="00804415">
        <w:rPr>
          <w:vertAlign w:val="subscript"/>
        </w:rPr>
        <w:t>6</w:t>
      </w:r>
      <w:r w:rsidRPr="00804415">
        <w:t>]</w:t>
      </w:r>
      <w:r w:rsidRPr="00804415">
        <w:rPr>
          <w:vertAlign w:val="superscript"/>
        </w:rPr>
        <w:t>3-/4-</w:t>
      </w:r>
      <w:r w:rsidRPr="00804415">
        <w:t xml:space="preserve"> and 1 </w:t>
      </w:r>
      <w:r w:rsidRPr="00804415">
        <w:sym w:font="Symbol" w:char="F06D"/>
      </w:r>
      <w:r w:rsidRPr="00804415">
        <w:t>M quinotrione.</w:t>
      </w:r>
      <w:r w:rsidRPr="00804415">
        <w:rPr>
          <w:rFonts w:hint="eastAsia"/>
          <w:lang w:eastAsia="zh-CN"/>
        </w:rPr>
        <w:t xml:space="preserve"> Insert: the dependence between i</w:t>
      </w:r>
      <w:r w:rsidRPr="00804415">
        <w:rPr>
          <w:vertAlign w:val="subscript"/>
          <w:lang w:eastAsia="zh-CN"/>
        </w:rPr>
        <w:t>pa</w:t>
      </w:r>
      <w:r w:rsidRPr="00804415">
        <w:rPr>
          <w:rFonts w:hint="eastAsia"/>
          <w:lang w:eastAsia="zh-CN"/>
        </w:rPr>
        <w:t xml:space="preserve"> and time according to CV curves.</w:t>
      </w:r>
    </w:p>
    <w:p w14:paraId="11B80BED" w14:textId="77777777" w:rsidR="00CD09D4" w:rsidRPr="00804415" w:rsidRDefault="00CD09D4" w:rsidP="00CC054B">
      <w:pPr>
        <w:pStyle w:val="TAMainText"/>
        <w:ind w:firstLine="0"/>
        <w:rPr>
          <w:lang w:eastAsia="zh-CN"/>
        </w:rPr>
      </w:pPr>
      <w:r w:rsidRPr="00804415">
        <w:t>smaller nanopores, creating enrichment of the nanopores’ interior, as well as the specificity of the receptors.</w:t>
      </w:r>
    </w:p>
    <w:p w14:paraId="5CAE4D93" w14:textId="77777777" w:rsidR="00CD09D4" w:rsidRPr="00804415" w:rsidRDefault="00CD09D4">
      <w:pPr>
        <w:pStyle w:val="TAMainText"/>
        <w:rPr>
          <w:b/>
        </w:rPr>
      </w:pPr>
      <w:r w:rsidRPr="00804415">
        <w:rPr>
          <w:b/>
        </w:rPr>
        <w:t xml:space="preserve">Reversibility and </w:t>
      </w:r>
      <w:r w:rsidRPr="00804415">
        <w:rPr>
          <w:rFonts w:hint="eastAsia"/>
          <w:b/>
        </w:rPr>
        <w:t>A</w:t>
      </w:r>
      <w:r w:rsidRPr="00804415">
        <w:rPr>
          <w:b/>
        </w:rPr>
        <w:t xml:space="preserve">nti-interference </w:t>
      </w:r>
      <w:r w:rsidRPr="00804415">
        <w:rPr>
          <w:rFonts w:hint="eastAsia"/>
          <w:b/>
        </w:rPr>
        <w:t>P</w:t>
      </w:r>
      <w:r w:rsidRPr="00804415">
        <w:rPr>
          <w:b/>
        </w:rPr>
        <w:t>roperty of NAC-P6-PC@AuE</w:t>
      </w:r>
      <w:r w:rsidRPr="00804415">
        <w:rPr>
          <w:rFonts w:hint="eastAsia"/>
          <w:b/>
        </w:rPr>
        <w:t xml:space="preserve">. </w:t>
      </w:r>
      <w:r w:rsidRPr="00804415">
        <w:t xml:space="preserve">Since the recognition between NAC-P6 and quinotrione was achieved by host-guest interaction, there is the possibility for NAC-P6-PC@AuE to exhibit reversibility. Thus, cycling experiments were performed by treating the electrode with quinotrione solution and deionized water alternatively as presented in </w:t>
      </w:r>
      <w:r w:rsidRPr="00804415">
        <w:rPr>
          <w:b/>
        </w:rPr>
        <w:t>Fig</w:t>
      </w:r>
      <w:r w:rsidRPr="00804415">
        <w:rPr>
          <w:rFonts w:hint="eastAsia"/>
          <w:b/>
        </w:rPr>
        <w:t>ure</w:t>
      </w:r>
      <w:r w:rsidRPr="00804415">
        <w:rPr>
          <w:b/>
        </w:rPr>
        <w:t xml:space="preserve"> </w:t>
      </w:r>
      <w:r w:rsidR="00317241" w:rsidRPr="00804415">
        <w:rPr>
          <w:rFonts w:hint="eastAsia"/>
          <w:b/>
          <w:lang w:eastAsia="zh-CN"/>
        </w:rPr>
        <w:t>4</w:t>
      </w:r>
      <w:r w:rsidRPr="00804415">
        <w:rPr>
          <w:b/>
        </w:rPr>
        <w:t>A</w:t>
      </w:r>
      <w:r w:rsidRPr="00804415">
        <w:t xml:space="preserve">. The results demonstrated that Rct can switch between blocked (large Rct) and open (lower Rct) states upon treatment by deionized water and quinotrione solution, respectively. The protocol was performed </w:t>
      </w:r>
      <w:r w:rsidR="007C2429" w:rsidRPr="00804415">
        <w:rPr>
          <w:rFonts w:hint="eastAsia"/>
          <w:lang w:eastAsia="zh-CN"/>
        </w:rPr>
        <w:t>ten</w:t>
      </w:r>
      <w:r w:rsidR="007C2429" w:rsidRPr="00804415">
        <w:t xml:space="preserve"> </w:t>
      </w:r>
      <w:r w:rsidRPr="00804415">
        <w:t>times and there was no significant Rct difference (&lt; 4 %).</w:t>
      </w:r>
    </w:p>
    <w:p w14:paraId="25E2EF60" w14:textId="77777777" w:rsidR="00CD09D4" w:rsidRPr="00804415" w:rsidRDefault="00CD09D4">
      <w:pPr>
        <w:pStyle w:val="TAMainText"/>
      </w:pPr>
      <w:r w:rsidRPr="00804415">
        <w:t>Sensors usually operate in a complex environment during the detection process, which requires not only sensitivity but also an anti-interference ability. Interference of the following ion species was evaluated: cations (Fe</w:t>
      </w:r>
      <w:r w:rsidRPr="00804415">
        <w:rPr>
          <w:vertAlign w:val="superscript"/>
        </w:rPr>
        <w:t>2+</w:t>
      </w:r>
      <w:r w:rsidRPr="00804415">
        <w:t>, Mn</w:t>
      </w:r>
      <w:r w:rsidRPr="00804415">
        <w:rPr>
          <w:vertAlign w:val="superscript"/>
        </w:rPr>
        <w:t>2+</w:t>
      </w:r>
      <w:r w:rsidRPr="00804415">
        <w:t>, Ca</w:t>
      </w:r>
      <w:r w:rsidRPr="00804415">
        <w:rPr>
          <w:vertAlign w:val="superscript"/>
        </w:rPr>
        <w:t>2+</w:t>
      </w:r>
      <w:r w:rsidRPr="00804415">
        <w:t>, Cu</w:t>
      </w:r>
      <w:r w:rsidRPr="00804415">
        <w:rPr>
          <w:vertAlign w:val="superscript"/>
        </w:rPr>
        <w:t>2+</w:t>
      </w:r>
      <w:r w:rsidRPr="00804415">
        <w:t>, Zn</w:t>
      </w:r>
      <w:r w:rsidRPr="00804415">
        <w:rPr>
          <w:vertAlign w:val="superscript"/>
        </w:rPr>
        <w:t>2+</w:t>
      </w:r>
      <w:r w:rsidRPr="00804415">
        <w:t>) and anions (Cl</w:t>
      </w:r>
      <w:r w:rsidRPr="00804415">
        <w:rPr>
          <w:vertAlign w:val="superscript"/>
        </w:rPr>
        <w:t>-</w:t>
      </w:r>
      <w:r w:rsidRPr="00804415">
        <w:t>, NO3</w:t>
      </w:r>
      <w:r w:rsidRPr="00804415">
        <w:rPr>
          <w:vertAlign w:val="superscript"/>
        </w:rPr>
        <w:t>-</w:t>
      </w:r>
      <w:r w:rsidRPr="00804415">
        <w:t>, SO</w:t>
      </w:r>
      <w:r w:rsidRPr="00804415">
        <w:rPr>
          <w:vertAlign w:val="subscript"/>
        </w:rPr>
        <w:t>4</w:t>
      </w:r>
      <w:r w:rsidRPr="00804415">
        <w:rPr>
          <w:vertAlign w:val="superscript"/>
        </w:rPr>
        <w:t>2-</w:t>
      </w:r>
      <w:r w:rsidRPr="00804415">
        <w:t>, CO</w:t>
      </w:r>
      <w:r w:rsidRPr="00804415">
        <w:rPr>
          <w:vertAlign w:val="subscript"/>
        </w:rPr>
        <w:t>3</w:t>
      </w:r>
      <w:r w:rsidRPr="00804415">
        <w:rPr>
          <w:vertAlign w:val="superscript"/>
        </w:rPr>
        <w:t>2-</w:t>
      </w:r>
      <w:r w:rsidRPr="00804415">
        <w:t>, PO</w:t>
      </w:r>
      <w:r w:rsidRPr="00804415">
        <w:rPr>
          <w:vertAlign w:val="subscript"/>
        </w:rPr>
        <w:t>4</w:t>
      </w:r>
      <w:r w:rsidRPr="00804415">
        <w:rPr>
          <w:vertAlign w:val="superscript"/>
        </w:rPr>
        <w:t>3-</w:t>
      </w:r>
      <w:r w:rsidRPr="00804415">
        <w:t xml:space="preserve">). All the experiments were performed by adding 10 </w:t>
      </w:r>
      <w:r w:rsidR="00B86AD8" w:rsidRPr="00804415">
        <w:sym w:font="Symbol" w:char="F06D"/>
      </w:r>
      <w:r w:rsidRPr="00804415">
        <w:t>M of cations/anions into 0.1 M KNO</w:t>
      </w:r>
      <w:r w:rsidRPr="00804415">
        <w:rPr>
          <w:vertAlign w:val="subscript"/>
        </w:rPr>
        <w:t>3</w:t>
      </w:r>
      <w:r w:rsidRPr="00804415">
        <w:t xml:space="preserve"> solution containing 5 mM [Fe(CN)</w:t>
      </w:r>
      <w:r w:rsidRPr="00804415">
        <w:rPr>
          <w:vertAlign w:val="subscript"/>
        </w:rPr>
        <w:t>6</w:t>
      </w:r>
      <w:r w:rsidRPr="00804415">
        <w:t>]</w:t>
      </w:r>
      <w:r w:rsidRPr="00804415">
        <w:rPr>
          <w:vertAlign w:val="superscript"/>
        </w:rPr>
        <w:t>3-/4-</w:t>
      </w:r>
      <w:r w:rsidRPr="00804415">
        <w:t xml:space="preserve"> and 1</w:t>
      </w:r>
      <w:r w:rsidRPr="00804415">
        <w:rPr>
          <w:rFonts w:hint="eastAsia"/>
        </w:rPr>
        <w:t xml:space="preserve"> </w:t>
      </w:r>
      <w:bookmarkStart w:id="54" w:name="OLE_LINK19"/>
      <w:bookmarkStart w:id="55" w:name="OLE_LINK20"/>
      <w:r w:rsidRPr="00804415">
        <w:sym w:font="Symbol" w:char="F06D"/>
      </w:r>
      <w:bookmarkEnd w:id="54"/>
      <w:bookmarkEnd w:id="55"/>
      <w:r w:rsidRPr="00804415">
        <w:t xml:space="preserve">M quinotrione. As depicted in </w:t>
      </w:r>
      <w:r w:rsidRPr="00804415">
        <w:rPr>
          <w:b/>
        </w:rPr>
        <w:t>Fig</w:t>
      </w:r>
      <w:r w:rsidRPr="00804415">
        <w:rPr>
          <w:rFonts w:hint="eastAsia"/>
          <w:b/>
        </w:rPr>
        <w:t>ure</w:t>
      </w:r>
      <w:r w:rsidRPr="00804415">
        <w:rPr>
          <w:b/>
        </w:rPr>
        <w:t xml:space="preserve"> </w:t>
      </w:r>
      <w:r w:rsidR="00317241" w:rsidRPr="00804415">
        <w:rPr>
          <w:rFonts w:hint="eastAsia"/>
          <w:b/>
          <w:lang w:eastAsia="zh-CN"/>
        </w:rPr>
        <w:t>4</w:t>
      </w:r>
      <w:r w:rsidRPr="00804415">
        <w:rPr>
          <w:b/>
        </w:rPr>
        <w:t>B</w:t>
      </w:r>
      <w:r w:rsidRPr="00804415">
        <w:t>, little effect (&lt; 5 %) on Rct decrease was observed.</w:t>
      </w:r>
    </w:p>
    <w:p w14:paraId="0E05E9BB" w14:textId="77777777" w:rsidR="00CD09D4" w:rsidRDefault="00CD09D4">
      <w:pPr>
        <w:pStyle w:val="TAMainText"/>
        <w:rPr>
          <w:lang w:eastAsia="zh-CN"/>
        </w:rPr>
      </w:pPr>
      <w:r w:rsidRPr="00804415">
        <w:rPr>
          <w:b/>
        </w:rPr>
        <w:t>Research into the Working Mechanism of NAC-P6-PC@AuE</w:t>
      </w:r>
      <w:r w:rsidRPr="00804415">
        <w:rPr>
          <w:rFonts w:hint="eastAsia"/>
          <w:b/>
        </w:rPr>
        <w:t xml:space="preserve">. </w:t>
      </w:r>
      <w:r w:rsidRPr="00804415">
        <w:t>Combining the above analysis, the working principle of NAC-P6-PC@AuE is inferred as follows. The inner surface of the nanopores presents negative charge after NAC-P6 attachment that prevents the electroactive probes [Fe(CN)</w:t>
      </w:r>
      <w:r w:rsidRPr="00804415">
        <w:rPr>
          <w:vertAlign w:val="subscript"/>
        </w:rPr>
        <w:t>6</w:t>
      </w:r>
      <w:r w:rsidRPr="00804415">
        <w:t>]</w:t>
      </w:r>
      <w:r w:rsidRPr="00804415">
        <w:rPr>
          <w:vertAlign w:val="superscript"/>
        </w:rPr>
        <w:t>3-/4-</w:t>
      </w:r>
      <w:r w:rsidRPr="00804415">
        <w:t xml:space="preserve"> from arriving at the electrode surface due to electrostatic repulsion, resulting in a large resistance. However, once a complex is formed between NAC-P6 and </w:t>
      </w:r>
      <w:bookmarkStart w:id="56" w:name="OLE_LINK53"/>
      <w:r w:rsidRPr="00804415">
        <w:t>quinotrione</w:t>
      </w:r>
      <w:bookmarkEnd w:id="56"/>
      <w:r w:rsidRPr="00804415">
        <w:t>, a portion of the surface charge becomes shielded and NAC-P6-PC@AuE shows less resistance. This shielding leads to an increased permeability and easier diffusion of electroactive probes through the nanopores.</w:t>
      </w:r>
    </w:p>
    <w:p w14:paraId="13E452B9" w14:textId="77777777" w:rsidR="006454C1" w:rsidRPr="007371EA" w:rsidRDefault="006454C1" w:rsidP="006454C1">
      <w:pPr>
        <w:pStyle w:val="TAMainText"/>
        <w:rPr>
          <w:rFonts w:cs="Times"/>
          <w:color w:val="FF0000"/>
          <w:lang w:eastAsia="zh-CN"/>
        </w:rPr>
      </w:pPr>
      <w:r w:rsidRPr="007371EA">
        <w:rPr>
          <w:color w:val="FF0000"/>
          <w:lang w:eastAsia="zh-CN"/>
        </w:rPr>
        <w:t>In order to study the selectivity between NAC-P6 and quinotrione, th</w:t>
      </w:r>
      <w:r w:rsidRPr="007371EA">
        <w:rPr>
          <w:rFonts w:hint="eastAsia"/>
          <w:color w:val="FF0000"/>
          <w:lang w:eastAsia="zh-CN"/>
        </w:rPr>
        <w:t>re</w:t>
      </w:r>
      <w:r w:rsidRPr="007371EA">
        <w:rPr>
          <w:color w:val="FF0000"/>
          <w:lang w:eastAsia="zh-CN"/>
        </w:rPr>
        <w:t>e guest molecule</w:t>
      </w:r>
      <w:r w:rsidRPr="007371EA">
        <w:rPr>
          <w:rFonts w:hint="eastAsia"/>
          <w:color w:val="FF0000"/>
          <w:lang w:eastAsia="zh-CN"/>
        </w:rPr>
        <w:t>s</w:t>
      </w:r>
      <w:r w:rsidRPr="007371EA">
        <w:rPr>
          <w:color w:val="FF0000"/>
          <w:lang w:eastAsia="zh-CN"/>
        </w:rPr>
        <w:t xml:space="preserve"> (G8</w:t>
      </w:r>
      <w:r w:rsidRPr="007371EA">
        <w:rPr>
          <w:rFonts w:hint="eastAsia"/>
          <w:color w:val="FF0000"/>
          <w:lang w:eastAsia="zh-CN"/>
        </w:rPr>
        <w:t>, G9 and G10</w:t>
      </w:r>
      <w:r w:rsidRPr="007371EA">
        <w:rPr>
          <w:color w:val="FF0000"/>
          <w:lang w:eastAsia="zh-CN"/>
        </w:rPr>
        <w:t xml:space="preserve">), which </w:t>
      </w:r>
      <w:r w:rsidRPr="007371EA">
        <w:rPr>
          <w:rFonts w:hint="eastAsia"/>
          <w:color w:val="FF0000"/>
          <w:lang w:eastAsia="zh-CN"/>
        </w:rPr>
        <w:t>are</w:t>
      </w:r>
      <w:r w:rsidRPr="007371EA">
        <w:rPr>
          <w:color w:val="FF0000"/>
          <w:lang w:eastAsia="zh-CN"/>
        </w:rPr>
        <w:t xml:space="preserve"> </w:t>
      </w:r>
      <w:r w:rsidRPr="007371EA">
        <w:rPr>
          <w:rFonts w:hint="eastAsia"/>
          <w:color w:val="FF0000"/>
          <w:lang w:eastAsia="zh-CN"/>
        </w:rPr>
        <w:t>the</w:t>
      </w:r>
      <w:r w:rsidRPr="007371EA">
        <w:rPr>
          <w:color w:val="FF0000"/>
          <w:lang w:eastAsia="zh-CN"/>
        </w:rPr>
        <w:t xml:space="preserve"> intermediate</w:t>
      </w:r>
      <w:r w:rsidRPr="007371EA">
        <w:rPr>
          <w:rFonts w:hint="eastAsia"/>
          <w:color w:val="FF0000"/>
          <w:lang w:eastAsia="zh-CN"/>
        </w:rPr>
        <w:t>s</w:t>
      </w:r>
      <w:r w:rsidRPr="007371EA">
        <w:rPr>
          <w:color w:val="FF0000"/>
          <w:lang w:eastAsia="zh-CN"/>
        </w:rPr>
        <w:t xml:space="preserve"> of quinotrione and </w:t>
      </w:r>
      <w:r w:rsidRPr="007371EA">
        <w:rPr>
          <w:rFonts w:hint="eastAsia"/>
          <w:color w:val="FF0000"/>
          <w:lang w:eastAsia="zh-CN"/>
        </w:rPr>
        <w:t>have</w:t>
      </w:r>
      <w:r w:rsidRPr="007371EA">
        <w:rPr>
          <w:color w:val="FF0000"/>
          <w:lang w:eastAsia="zh-CN"/>
        </w:rPr>
        <w:t xml:space="preserve"> molecular structure similar to that of </w:t>
      </w:r>
      <w:r w:rsidR="003B658B" w:rsidRPr="007371EA">
        <w:rPr>
          <w:color w:val="FF0000"/>
          <w:lang w:eastAsia="zh-CN"/>
        </w:rPr>
        <w:t>quinotrione</w:t>
      </w:r>
      <w:r w:rsidRPr="007371EA">
        <w:rPr>
          <w:color w:val="FF0000"/>
          <w:lang w:eastAsia="zh-CN"/>
        </w:rPr>
        <w:t xml:space="preserve">, </w:t>
      </w:r>
      <w:r w:rsidRPr="007371EA">
        <w:rPr>
          <w:rFonts w:hint="eastAsia"/>
          <w:color w:val="FF0000"/>
          <w:lang w:eastAsia="zh-CN"/>
        </w:rPr>
        <w:t xml:space="preserve">are </w:t>
      </w:r>
      <w:r w:rsidRPr="007371EA">
        <w:rPr>
          <w:color w:val="FF0000"/>
          <w:lang w:eastAsia="zh-CN"/>
        </w:rPr>
        <w:t>used as a control.</w:t>
      </w:r>
      <w:r w:rsidRPr="007371EA">
        <w:rPr>
          <w:rFonts w:hint="eastAsia"/>
          <w:color w:val="FF0000"/>
          <w:lang w:eastAsia="zh-CN"/>
        </w:rPr>
        <w:t xml:space="preserve"> </w:t>
      </w:r>
      <w:r w:rsidRPr="007371EA">
        <w:rPr>
          <w:b/>
          <w:color w:val="FF0000"/>
          <w:lang w:eastAsia="zh-CN"/>
        </w:rPr>
        <w:t xml:space="preserve">Figure </w:t>
      </w:r>
      <w:r w:rsidRPr="007371EA">
        <w:rPr>
          <w:rFonts w:hint="eastAsia"/>
          <w:b/>
          <w:color w:val="FF0000"/>
          <w:lang w:eastAsia="zh-CN"/>
        </w:rPr>
        <w:t>S</w:t>
      </w:r>
      <w:r w:rsidRPr="007371EA">
        <w:rPr>
          <w:b/>
          <w:color w:val="FF0000"/>
          <w:lang w:eastAsia="zh-CN"/>
        </w:rPr>
        <w:t>1</w:t>
      </w:r>
      <w:r w:rsidRPr="007371EA">
        <w:rPr>
          <w:rFonts w:hint="eastAsia"/>
          <w:b/>
          <w:color w:val="FF0000"/>
          <w:lang w:eastAsia="zh-CN"/>
        </w:rPr>
        <w:t>2A</w:t>
      </w:r>
      <w:r w:rsidR="00405F9D" w:rsidRPr="007371EA">
        <w:rPr>
          <w:rFonts w:hint="eastAsia"/>
          <w:color w:val="FF0000"/>
          <w:lang w:eastAsia="zh-CN"/>
        </w:rPr>
        <w:t xml:space="preserve"> </w:t>
      </w:r>
      <w:r w:rsidRPr="007371EA">
        <w:rPr>
          <w:rFonts w:hint="eastAsia"/>
          <w:color w:val="FF0000"/>
          <w:lang w:eastAsia="zh-CN"/>
        </w:rPr>
        <w:t xml:space="preserve">shows the </w:t>
      </w:r>
      <w:r w:rsidRPr="007371EA">
        <w:rPr>
          <w:color w:val="FF0000"/>
          <w:lang w:eastAsia="zh-CN"/>
        </w:rPr>
        <w:t xml:space="preserve">molecular structure of the </w:t>
      </w:r>
      <w:r w:rsidRPr="007371EA">
        <w:rPr>
          <w:rFonts w:hint="eastAsia"/>
          <w:color w:val="FF0000"/>
          <w:lang w:eastAsia="zh-CN"/>
        </w:rPr>
        <w:t>guests</w:t>
      </w:r>
      <w:r w:rsidRPr="007371EA">
        <w:rPr>
          <w:color w:val="FF0000"/>
          <w:lang w:eastAsia="zh-CN"/>
        </w:rPr>
        <w:t>.</w:t>
      </w:r>
      <w:r w:rsidRPr="007371EA">
        <w:rPr>
          <w:rFonts w:hint="eastAsia"/>
          <w:color w:val="FF0000"/>
          <w:lang w:eastAsia="zh-CN"/>
        </w:rPr>
        <w:t xml:space="preserve"> The main </w:t>
      </w:r>
      <w:r w:rsidRPr="007371EA">
        <w:rPr>
          <w:color w:val="FF0000"/>
          <w:lang w:eastAsia="zh-CN"/>
        </w:rPr>
        <w:t>difference</w:t>
      </w:r>
      <w:r w:rsidRPr="007371EA">
        <w:rPr>
          <w:rFonts w:hint="eastAsia"/>
          <w:color w:val="FF0000"/>
          <w:lang w:eastAsia="zh-CN"/>
        </w:rPr>
        <w:t xml:space="preserve"> of the </w:t>
      </w:r>
      <w:r w:rsidRPr="007371EA">
        <w:rPr>
          <w:color w:val="FF0000"/>
          <w:lang w:eastAsia="zh-CN"/>
        </w:rPr>
        <w:t>molecular structure</w:t>
      </w:r>
      <w:r w:rsidRPr="007371EA">
        <w:rPr>
          <w:rFonts w:hint="eastAsia"/>
          <w:color w:val="FF0000"/>
          <w:lang w:eastAsia="zh-CN"/>
        </w:rPr>
        <w:t xml:space="preserve"> between </w:t>
      </w:r>
      <w:r w:rsidRPr="007371EA">
        <w:rPr>
          <w:color w:val="FF0000"/>
          <w:lang w:eastAsia="zh-CN"/>
        </w:rPr>
        <w:t>quinotrione</w:t>
      </w:r>
      <w:r w:rsidRPr="007371EA">
        <w:rPr>
          <w:rFonts w:hint="eastAsia"/>
          <w:color w:val="FF0000"/>
          <w:lang w:eastAsia="zh-CN"/>
        </w:rPr>
        <w:t xml:space="preserve"> and the </w:t>
      </w:r>
      <w:r w:rsidRPr="007371EA">
        <w:rPr>
          <w:color w:val="FF0000"/>
          <w:lang w:eastAsia="zh-CN"/>
        </w:rPr>
        <w:t>th</w:t>
      </w:r>
      <w:r w:rsidRPr="007371EA">
        <w:rPr>
          <w:rFonts w:hint="eastAsia"/>
          <w:color w:val="FF0000"/>
          <w:lang w:eastAsia="zh-CN"/>
        </w:rPr>
        <w:t>re</w:t>
      </w:r>
      <w:r w:rsidRPr="007371EA">
        <w:rPr>
          <w:color w:val="FF0000"/>
          <w:lang w:eastAsia="zh-CN"/>
        </w:rPr>
        <w:t>e guest</w:t>
      </w:r>
      <w:r w:rsidRPr="007371EA">
        <w:rPr>
          <w:rFonts w:hint="eastAsia"/>
          <w:color w:val="FF0000"/>
          <w:lang w:eastAsia="zh-CN"/>
        </w:rPr>
        <w:t xml:space="preserve">s is </w:t>
      </w:r>
      <w:r w:rsidRPr="007371EA">
        <w:rPr>
          <w:color w:val="FF0000"/>
          <w:lang w:eastAsia="zh-CN"/>
        </w:rPr>
        <w:t>the 3-</w:t>
      </w:r>
      <w:r w:rsidRPr="007371EA">
        <w:rPr>
          <w:rFonts w:hint="eastAsia"/>
          <w:color w:val="FF0000"/>
          <w:lang w:eastAsia="zh-CN"/>
        </w:rPr>
        <w:t>h</w:t>
      </w:r>
      <w:r w:rsidRPr="007371EA">
        <w:rPr>
          <w:color w:val="FF0000"/>
          <w:lang w:eastAsia="zh-CN"/>
        </w:rPr>
        <w:t>ydroxy-2-cyclohexenone group</w:t>
      </w:r>
      <w:r w:rsidRPr="007371EA">
        <w:rPr>
          <w:rFonts w:hint="eastAsia"/>
          <w:color w:val="FF0000"/>
          <w:lang w:eastAsia="zh-CN"/>
        </w:rPr>
        <w:t xml:space="preserve"> located at the top of </w:t>
      </w:r>
      <w:r w:rsidRPr="007371EA">
        <w:rPr>
          <w:color w:val="FF0000"/>
          <w:lang w:eastAsia="zh-CN"/>
        </w:rPr>
        <w:t>quinotrione</w:t>
      </w:r>
      <w:r w:rsidRPr="007371EA">
        <w:rPr>
          <w:rFonts w:hint="eastAsia"/>
          <w:color w:val="FF0000"/>
          <w:lang w:eastAsia="zh-CN"/>
        </w:rPr>
        <w:t xml:space="preserve">. </w:t>
      </w:r>
      <w:r w:rsidRPr="007371EA">
        <w:rPr>
          <w:color w:val="FF0000"/>
          <w:lang w:eastAsia="zh-CN"/>
        </w:rPr>
        <w:t xml:space="preserve">Gaussian simulation was </w:t>
      </w:r>
      <w:r w:rsidRPr="007371EA">
        <w:rPr>
          <w:rFonts w:hint="eastAsia"/>
          <w:color w:val="FF0000"/>
          <w:lang w:eastAsia="zh-CN"/>
        </w:rPr>
        <w:t xml:space="preserve">first </w:t>
      </w:r>
      <w:r w:rsidRPr="007371EA">
        <w:rPr>
          <w:color w:val="FF0000"/>
          <w:lang w:eastAsia="zh-CN"/>
        </w:rPr>
        <w:t xml:space="preserve">applied to study the interaction between NAC-P6 and </w:t>
      </w:r>
      <w:r w:rsidRPr="007371EA">
        <w:rPr>
          <w:rFonts w:hint="eastAsia"/>
          <w:color w:val="FF0000"/>
          <w:lang w:eastAsia="zh-CN"/>
        </w:rPr>
        <w:t>the guests (</w:t>
      </w:r>
      <w:r w:rsidRPr="007371EA">
        <w:rPr>
          <w:rFonts w:hint="eastAsia"/>
          <w:b/>
          <w:color w:val="FF0000"/>
          <w:lang w:eastAsia="zh-CN"/>
        </w:rPr>
        <w:t>Figure S12B</w:t>
      </w:r>
      <w:r w:rsidRPr="007371EA">
        <w:rPr>
          <w:rFonts w:hint="eastAsia"/>
          <w:color w:val="FF0000"/>
          <w:lang w:eastAsia="zh-CN"/>
        </w:rPr>
        <w:t>)</w:t>
      </w:r>
      <w:r w:rsidRPr="007371EA">
        <w:rPr>
          <w:color w:val="FF0000"/>
          <w:lang w:eastAsia="zh-CN"/>
        </w:rPr>
        <w:t>.</w:t>
      </w:r>
      <w:r w:rsidRPr="007371EA">
        <w:rPr>
          <w:rFonts w:hint="eastAsia"/>
          <w:color w:val="FF0000"/>
          <w:lang w:eastAsia="zh-CN"/>
        </w:rPr>
        <w:t xml:space="preserve"> </w:t>
      </w:r>
      <w:r w:rsidRPr="007371EA">
        <w:rPr>
          <w:color w:val="FF0000"/>
          <w:lang w:eastAsia="zh-CN"/>
        </w:rPr>
        <w:t>G8</w:t>
      </w:r>
      <w:r w:rsidRPr="007371EA">
        <w:rPr>
          <w:rFonts w:hint="eastAsia"/>
          <w:color w:val="FF0000"/>
          <w:lang w:eastAsia="zh-CN"/>
        </w:rPr>
        <w:t xml:space="preserve">, G9 and G10 were bonded in the deeper position of </w:t>
      </w:r>
      <w:r w:rsidRPr="007371EA">
        <w:rPr>
          <w:color w:val="FF0000"/>
          <w:lang w:eastAsia="zh-CN"/>
        </w:rPr>
        <w:t>NAC-P6</w:t>
      </w:r>
      <w:r w:rsidRPr="007371EA">
        <w:rPr>
          <w:rFonts w:hint="eastAsia"/>
          <w:color w:val="FF0000"/>
          <w:lang w:eastAsia="zh-CN"/>
        </w:rPr>
        <w:t xml:space="preserve">, while </w:t>
      </w:r>
      <w:r w:rsidRPr="007371EA">
        <w:rPr>
          <w:rFonts w:ascii="Times" w:hAnsi="Times" w:cs="Times" w:hint="eastAsia"/>
          <w:color w:val="FF0000"/>
          <w:lang w:eastAsia="zh-CN"/>
        </w:rPr>
        <w:t>q</w:t>
      </w:r>
      <w:r w:rsidRPr="007371EA">
        <w:rPr>
          <w:rFonts w:ascii="Times" w:hAnsi="Times" w:cs="Times"/>
          <w:color w:val="FF0000"/>
        </w:rPr>
        <w:t>uinotrione extended along the axis to the outer edge of NAC-P6 after forming a complex. Notably</w:t>
      </w:r>
      <w:r w:rsidRPr="007371EA">
        <w:rPr>
          <w:rFonts w:ascii="Times" w:hAnsi="Times" w:cs="Times" w:hint="eastAsia"/>
          <w:color w:val="FF0000"/>
        </w:rPr>
        <w:t xml:space="preserve">, the complex composed of </w:t>
      </w:r>
      <w:r w:rsidRPr="007371EA">
        <w:rPr>
          <w:rFonts w:ascii="Times" w:hAnsi="Times" w:cs="Times"/>
          <w:color w:val="FF0000"/>
        </w:rPr>
        <w:t xml:space="preserve">quinotrione </w:t>
      </w:r>
      <w:r w:rsidRPr="007371EA">
        <w:rPr>
          <w:rFonts w:ascii="Times" w:hAnsi="Times" w:cs="Times" w:hint="eastAsia"/>
          <w:color w:val="FF0000"/>
        </w:rPr>
        <w:t xml:space="preserve">and </w:t>
      </w:r>
      <w:r w:rsidRPr="007371EA">
        <w:rPr>
          <w:rFonts w:ascii="Times" w:hAnsi="Times" w:cs="Times"/>
          <w:color w:val="FF0000"/>
        </w:rPr>
        <w:t>NAC-P6</w:t>
      </w:r>
      <w:r w:rsidRPr="007371EA">
        <w:rPr>
          <w:rFonts w:ascii="Times" w:hAnsi="Times" w:cs="Times" w:hint="eastAsia"/>
          <w:color w:val="FF0000"/>
        </w:rPr>
        <w:t xml:space="preserve"> also </w:t>
      </w:r>
      <w:r w:rsidRPr="007371EA">
        <w:rPr>
          <w:rFonts w:ascii="Times" w:hAnsi="Times" w:cs="Times"/>
          <w:color w:val="FF0000"/>
        </w:rPr>
        <w:t xml:space="preserve">showed </w:t>
      </w:r>
      <w:r w:rsidRPr="007371EA">
        <w:rPr>
          <w:rFonts w:ascii="Times" w:hAnsi="Times" w:cs="Times" w:hint="eastAsia"/>
          <w:color w:val="FF0000"/>
        </w:rPr>
        <w:t>a non-covalent bonding</w:t>
      </w:r>
      <w:r w:rsidRPr="007371EA">
        <w:rPr>
          <w:rFonts w:ascii="Times" w:hAnsi="Times" w:cs="Times"/>
          <w:color w:val="FF0000"/>
        </w:rPr>
        <w:t xml:space="preserve"> between cyclohexenone and </w:t>
      </w:r>
      <w:r w:rsidRPr="007371EA">
        <w:rPr>
          <w:rFonts w:ascii="Times" w:hAnsi="Times" w:cs="Times"/>
          <w:i/>
          <w:color w:val="FF0000"/>
        </w:rPr>
        <w:t>N</w:t>
      </w:r>
      <w:r w:rsidRPr="007371EA">
        <w:rPr>
          <w:rFonts w:ascii="Times" w:hAnsi="Times" w:cs="Times"/>
          <w:color w:val="FF0000"/>
        </w:rPr>
        <w:t>-acetylcysteine groups</w:t>
      </w:r>
      <w:r w:rsidRPr="007371EA">
        <w:rPr>
          <w:rFonts w:ascii="Times" w:hAnsi="Times" w:cs="Times" w:hint="eastAsia"/>
          <w:color w:val="FF0000"/>
        </w:rPr>
        <w:t xml:space="preserve">, </w:t>
      </w:r>
      <w:r w:rsidRPr="007371EA">
        <w:rPr>
          <w:rFonts w:ascii="Times" w:hAnsi="Times" w:cs="Times"/>
          <w:color w:val="FF0000"/>
        </w:rPr>
        <w:t>which was considered to be the main reason that NAC-P6 selectively recognized quinotrione.</w:t>
      </w:r>
      <w:r w:rsidRPr="007371EA">
        <w:rPr>
          <w:rFonts w:ascii="Times" w:hAnsi="Times" w:cs="Times" w:hint="eastAsia"/>
          <w:color w:val="FF0000"/>
          <w:lang w:eastAsia="zh-CN"/>
        </w:rPr>
        <w:t xml:space="preserve"> </w:t>
      </w:r>
      <w:r w:rsidRPr="007371EA">
        <w:rPr>
          <w:rFonts w:cs="Times"/>
          <w:color w:val="FF0000"/>
          <w:vertAlign w:val="superscript"/>
        </w:rPr>
        <w:t>1</w:t>
      </w:r>
      <w:r w:rsidRPr="007371EA">
        <w:rPr>
          <w:rFonts w:cs="Times"/>
          <w:color w:val="FF0000"/>
        </w:rPr>
        <w:t>H NMR spectra</w:t>
      </w:r>
      <w:r w:rsidRPr="007371EA">
        <w:rPr>
          <w:rFonts w:cs="Times" w:hint="eastAsia"/>
          <w:color w:val="FF0000"/>
        </w:rPr>
        <w:t xml:space="preserve"> was employed to clarify the essence of the selectivity </w:t>
      </w:r>
      <w:r w:rsidRPr="007371EA">
        <w:rPr>
          <w:rFonts w:cs="Times"/>
          <w:color w:val="FF0000"/>
        </w:rPr>
        <w:t>between NAC-P6 and quinotrione</w:t>
      </w:r>
      <w:r w:rsidRPr="007371EA">
        <w:rPr>
          <w:rFonts w:cs="Times" w:hint="eastAsia"/>
          <w:color w:val="FF0000"/>
        </w:rPr>
        <w:t>. A</w:t>
      </w:r>
      <w:r w:rsidRPr="007371EA">
        <w:rPr>
          <w:rFonts w:cs="Times"/>
          <w:color w:val="FF0000"/>
        </w:rPr>
        <w:t xml:space="preserve">s shown in </w:t>
      </w:r>
      <w:r w:rsidRPr="007371EA">
        <w:rPr>
          <w:rFonts w:cs="Times"/>
          <w:b/>
          <w:color w:val="FF0000"/>
        </w:rPr>
        <w:t xml:space="preserve">Figure </w:t>
      </w:r>
      <w:r w:rsidRPr="007371EA">
        <w:rPr>
          <w:rFonts w:cs="Times" w:hint="eastAsia"/>
          <w:b/>
          <w:color w:val="FF0000"/>
          <w:lang w:eastAsia="zh-CN"/>
        </w:rPr>
        <w:t>S13</w:t>
      </w:r>
      <w:r w:rsidRPr="007371EA">
        <w:rPr>
          <w:rFonts w:cs="Times" w:hint="eastAsia"/>
          <w:color w:val="FF0000"/>
          <w:lang w:eastAsia="zh-CN"/>
        </w:rPr>
        <w:t>,</w:t>
      </w:r>
      <w:r w:rsidRPr="007371EA">
        <w:rPr>
          <w:rFonts w:cs="Times"/>
          <w:color w:val="FF0000"/>
        </w:rPr>
        <w:t xml:space="preserve"> </w:t>
      </w:r>
      <w:r w:rsidRPr="007371EA">
        <w:rPr>
          <w:rFonts w:cs="Times" w:hint="eastAsia"/>
          <w:color w:val="FF0000"/>
          <w:lang w:eastAsia="zh-CN"/>
        </w:rPr>
        <w:t>t</w:t>
      </w:r>
      <w:r w:rsidRPr="007371EA">
        <w:rPr>
          <w:rFonts w:cs="Times"/>
          <w:color w:val="FF0000"/>
        </w:rPr>
        <w:t>he peaks correspond to protons in the aromatic groups of NAC-P6 and quinotrione shifted downfield after forming a complex, which is ascribed to the electrostatic repulsion after aromatic rings are close to each other, leading to a decrease in electron density. Not</w:t>
      </w:r>
      <w:r w:rsidRPr="007371EA">
        <w:rPr>
          <w:rFonts w:cs="Times" w:hint="eastAsia"/>
          <w:color w:val="FF0000"/>
          <w:lang w:eastAsia="zh-CN"/>
        </w:rPr>
        <w:t xml:space="preserve">e that </w:t>
      </w:r>
      <w:r w:rsidRPr="007371EA">
        <w:rPr>
          <w:rFonts w:cs="Times"/>
          <w:color w:val="FF0000"/>
        </w:rPr>
        <w:t>the H</w:t>
      </w:r>
      <w:r w:rsidRPr="007371EA">
        <w:rPr>
          <w:rFonts w:cs="Times"/>
          <w:color w:val="FF0000"/>
          <w:vertAlign w:val="subscript"/>
        </w:rPr>
        <w:t>d, e, f</w:t>
      </w:r>
      <w:r w:rsidR="00293061" w:rsidRPr="007371EA">
        <w:rPr>
          <w:rFonts w:cs="Times"/>
          <w:color w:val="FF0000"/>
        </w:rPr>
        <w:t xml:space="preserve"> protons of</w:t>
      </w:r>
      <w:r w:rsidRPr="007371EA">
        <w:rPr>
          <w:rFonts w:cs="Times"/>
          <w:color w:val="FF0000"/>
        </w:rPr>
        <w:t xml:space="preserve"> cyclohexenone group in quinotrione shifted downfield of 0.22 and 0.11 ppm, </w:t>
      </w:r>
      <w:r w:rsidR="00197D5F">
        <w:rPr>
          <w:rFonts w:cs="Times" w:hint="eastAsia"/>
          <w:color w:val="FF0000"/>
          <w:lang w:eastAsia="zh-CN"/>
        </w:rPr>
        <w:t>which</w:t>
      </w:r>
      <w:r w:rsidRPr="007371EA">
        <w:rPr>
          <w:rFonts w:cs="Times"/>
          <w:color w:val="FF0000"/>
        </w:rPr>
        <w:t xml:space="preserve"> indicated that the coordination of hydrogen bonding between the cyclohexenone and </w:t>
      </w:r>
      <w:r w:rsidRPr="007371EA">
        <w:rPr>
          <w:rFonts w:cs="Times"/>
          <w:i/>
          <w:color w:val="FF0000"/>
        </w:rPr>
        <w:t>N</w:t>
      </w:r>
      <w:r w:rsidRPr="007371EA">
        <w:rPr>
          <w:rFonts w:cs="Times"/>
          <w:color w:val="FF0000"/>
        </w:rPr>
        <w:t>-acetylcysteine groups occurred.</w:t>
      </w:r>
      <w:r w:rsidRPr="007371EA">
        <w:rPr>
          <w:rFonts w:cs="Times" w:hint="eastAsia"/>
          <w:color w:val="FF0000"/>
        </w:rPr>
        <w:t xml:space="preserve"> The results are </w:t>
      </w:r>
      <w:r w:rsidRPr="007371EA">
        <w:rPr>
          <w:rFonts w:cs="Times"/>
          <w:color w:val="FF0000"/>
        </w:rPr>
        <w:t>consist</w:t>
      </w:r>
      <w:r w:rsidRPr="007371EA">
        <w:rPr>
          <w:rFonts w:cs="Times" w:hint="eastAsia"/>
          <w:color w:val="FF0000"/>
        </w:rPr>
        <w:t xml:space="preserve">ent with </w:t>
      </w:r>
      <w:r w:rsidRPr="007371EA">
        <w:rPr>
          <w:rFonts w:cs="Times"/>
          <w:color w:val="FF0000"/>
        </w:rPr>
        <w:t>Gaussian simulation</w:t>
      </w:r>
      <w:r w:rsidRPr="007371EA">
        <w:rPr>
          <w:rFonts w:cs="Times" w:hint="eastAsia"/>
          <w:color w:val="FF0000"/>
        </w:rPr>
        <w:t>.</w:t>
      </w:r>
      <w:r w:rsidRPr="007371EA">
        <w:rPr>
          <w:rFonts w:cs="Times"/>
          <w:color w:val="FF0000"/>
        </w:rPr>
        <w:t xml:space="preserve"> </w:t>
      </w:r>
      <w:bookmarkStart w:id="57" w:name="OLE_LINK37"/>
      <w:bookmarkStart w:id="58" w:name="OLE_LINK38"/>
      <w:r w:rsidRPr="007371EA">
        <w:rPr>
          <w:rFonts w:cs="Times"/>
          <w:color w:val="FF0000"/>
        </w:rPr>
        <w:t xml:space="preserve">Thus, the selectivity that NAC-P6 recognizes quinotrione </w:t>
      </w:r>
      <w:r w:rsidR="00285B57" w:rsidRPr="007371EA">
        <w:rPr>
          <w:rFonts w:cs="Times" w:hint="eastAsia"/>
          <w:color w:val="FF0000"/>
          <w:lang w:eastAsia="zh-CN"/>
        </w:rPr>
        <w:t>is</w:t>
      </w:r>
      <w:r w:rsidRPr="007371EA">
        <w:rPr>
          <w:rFonts w:cs="Times"/>
          <w:color w:val="FF0000"/>
        </w:rPr>
        <w:t xml:space="preserve"> attributed to the synergistic effect between the cavity of NAC-P6 and decorated </w:t>
      </w:r>
      <w:r w:rsidRPr="007371EA">
        <w:rPr>
          <w:rFonts w:cs="Times"/>
          <w:i/>
          <w:color w:val="FF0000"/>
        </w:rPr>
        <w:t>N</w:t>
      </w:r>
      <w:r w:rsidRPr="007371EA">
        <w:rPr>
          <w:rFonts w:cs="Times"/>
          <w:color w:val="FF0000"/>
        </w:rPr>
        <w:t>-acetylcysteine groups.</w:t>
      </w:r>
      <w:bookmarkEnd w:id="57"/>
      <w:bookmarkEnd w:id="58"/>
      <w:r w:rsidRPr="007371EA">
        <w:rPr>
          <w:rFonts w:cs="Times" w:hint="eastAsia"/>
          <w:color w:val="FF0000"/>
          <w:lang w:eastAsia="zh-CN"/>
        </w:rPr>
        <w:t xml:space="preserve"> </w:t>
      </w:r>
      <w:r w:rsidRPr="007371EA">
        <w:rPr>
          <w:rFonts w:cs="Times"/>
          <w:color w:val="FF0000"/>
          <w:lang w:eastAsia="zh-CN"/>
        </w:rPr>
        <w:t>The binding ratio (n</w:t>
      </w:r>
      <w:r w:rsidRPr="007371EA">
        <w:rPr>
          <w:rFonts w:cs="Times"/>
          <w:color w:val="FF0000"/>
          <w:vertAlign w:val="subscript"/>
          <w:lang w:eastAsia="zh-CN"/>
        </w:rPr>
        <w:t>NAC-P6</w:t>
      </w:r>
      <w:r w:rsidRPr="007371EA">
        <w:rPr>
          <w:rFonts w:cs="Times"/>
          <w:color w:val="FF0000"/>
          <w:lang w:eastAsia="zh-CN"/>
        </w:rPr>
        <w:t xml:space="preserve"> : n</w:t>
      </w:r>
      <w:r w:rsidRPr="007371EA">
        <w:rPr>
          <w:rFonts w:cs="Times"/>
          <w:color w:val="FF0000"/>
          <w:vertAlign w:val="subscript"/>
          <w:lang w:eastAsia="zh-CN"/>
        </w:rPr>
        <w:t>quinotrione</w:t>
      </w:r>
      <w:r w:rsidRPr="007371EA">
        <w:rPr>
          <w:rFonts w:cs="Times"/>
          <w:color w:val="FF0000"/>
          <w:lang w:eastAsia="zh-CN"/>
        </w:rPr>
        <w:t xml:space="preserve"> = 1 : 1) as well as</w:t>
      </w:r>
      <w:r w:rsidRPr="007371EA">
        <w:rPr>
          <w:rFonts w:cs="Times" w:hint="eastAsia"/>
          <w:color w:val="FF0000"/>
          <w:lang w:eastAsia="zh-CN"/>
        </w:rPr>
        <w:t xml:space="preserve"> </w:t>
      </w:r>
      <w:r w:rsidRPr="007371EA">
        <w:rPr>
          <w:rFonts w:cs="Times"/>
          <w:color w:val="FF0000"/>
          <w:lang w:eastAsia="zh-CN"/>
        </w:rPr>
        <w:t xml:space="preserve">the binding </w:t>
      </w:r>
      <w:r w:rsidRPr="007371EA">
        <w:rPr>
          <w:rFonts w:cs="Times"/>
          <w:color w:val="FF0000"/>
          <w:lang w:eastAsia="zh-CN"/>
        </w:rPr>
        <w:lastRenderedPageBreak/>
        <w:t xml:space="preserve">constant (5.67 </w:t>
      </w:r>
      <w:r w:rsidR="009E7675" w:rsidRPr="007371EA">
        <w:rPr>
          <w:rFonts w:ascii="Arial" w:hAnsi="Arial" w:cs="Arial"/>
          <w:color w:val="FF0000"/>
          <w:lang w:eastAsia="zh-CN"/>
        </w:rPr>
        <w:t>ᵡ</w:t>
      </w:r>
      <w:r w:rsidRPr="007371EA">
        <w:rPr>
          <w:rFonts w:cs="Times"/>
          <w:color w:val="FF0000"/>
          <w:lang w:eastAsia="zh-CN"/>
        </w:rPr>
        <w:t>10</w:t>
      </w:r>
      <w:r w:rsidRPr="007371EA">
        <w:rPr>
          <w:rFonts w:cs="Times"/>
          <w:color w:val="FF0000"/>
          <w:vertAlign w:val="superscript"/>
          <w:lang w:eastAsia="zh-CN"/>
        </w:rPr>
        <w:t>3</w:t>
      </w:r>
      <w:r w:rsidRPr="007371EA">
        <w:rPr>
          <w:rFonts w:cs="Times"/>
          <w:color w:val="FF0000"/>
          <w:lang w:eastAsia="zh-CN"/>
        </w:rPr>
        <w:t xml:space="preserve"> M</w:t>
      </w:r>
      <w:r w:rsidRPr="007371EA">
        <w:rPr>
          <w:rFonts w:cs="Times"/>
          <w:color w:val="FF0000"/>
          <w:vertAlign w:val="superscript"/>
          <w:lang w:eastAsia="zh-CN"/>
        </w:rPr>
        <w:t>-1</w:t>
      </w:r>
      <w:r w:rsidRPr="007371EA">
        <w:rPr>
          <w:rFonts w:cs="Times"/>
          <w:color w:val="FF0000"/>
          <w:lang w:eastAsia="zh-CN"/>
        </w:rPr>
        <w:t xml:space="preserve">) </w:t>
      </w:r>
      <w:r w:rsidRPr="007371EA">
        <w:rPr>
          <w:rFonts w:cs="Times" w:hint="eastAsia"/>
          <w:color w:val="FF0000"/>
          <w:lang w:eastAsia="zh-CN"/>
        </w:rPr>
        <w:t xml:space="preserve">between NAC-P6 and </w:t>
      </w:r>
      <w:r w:rsidRPr="007371EA">
        <w:rPr>
          <w:rFonts w:cs="Times"/>
          <w:color w:val="FF0000"/>
          <w:lang w:eastAsia="zh-CN"/>
        </w:rPr>
        <w:t>quinotrione</w:t>
      </w:r>
      <w:r w:rsidRPr="007371EA">
        <w:rPr>
          <w:rFonts w:cs="Times" w:hint="eastAsia"/>
          <w:color w:val="FF0000"/>
          <w:lang w:eastAsia="zh-CN"/>
        </w:rPr>
        <w:t xml:space="preserve"> </w:t>
      </w:r>
      <w:r w:rsidRPr="007371EA">
        <w:rPr>
          <w:rFonts w:cs="Times"/>
          <w:color w:val="FF0000"/>
          <w:lang w:eastAsia="zh-CN"/>
        </w:rPr>
        <w:t xml:space="preserve">were calculated by fitting the data recorded in the </w:t>
      </w:r>
      <w:r w:rsidRPr="007371EA">
        <w:rPr>
          <w:rFonts w:cs="Times"/>
          <w:color w:val="FF0000"/>
          <w:vertAlign w:val="superscript"/>
          <w:lang w:eastAsia="zh-CN"/>
        </w:rPr>
        <w:t>1</w:t>
      </w:r>
      <w:r w:rsidRPr="007371EA">
        <w:rPr>
          <w:rFonts w:cs="Times"/>
          <w:color w:val="FF0000"/>
          <w:lang w:eastAsia="zh-CN"/>
        </w:rPr>
        <w:t>H NMR titration experiment (</w:t>
      </w:r>
      <w:r w:rsidRPr="007371EA">
        <w:rPr>
          <w:rFonts w:cs="Times"/>
          <w:b/>
          <w:color w:val="FF0000"/>
          <w:lang w:eastAsia="zh-CN"/>
        </w:rPr>
        <w:t>Figure S1</w:t>
      </w:r>
      <w:r w:rsidRPr="007371EA">
        <w:rPr>
          <w:rFonts w:cs="Times" w:hint="eastAsia"/>
          <w:b/>
          <w:color w:val="FF0000"/>
          <w:lang w:eastAsia="zh-CN"/>
        </w:rPr>
        <w:t>4</w:t>
      </w:r>
      <w:r w:rsidRPr="007371EA">
        <w:rPr>
          <w:rFonts w:cs="Times"/>
          <w:color w:val="FF0000"/>
          <w:lang w:eastAsia="zh-CN"/>
        </w:rPr>
        <w:t>).</w:t>
      </w:r>
    </w:p>
    <w:p w14:paraId="394647FE" w14:textId="77777777" w:rsidR="00DA434C" w:rsidRDefault="00CD09D4" w:rsidP="00472165">
      <w:pPr>
        <w:pStyle w:val="TAMainText"/>
        <w:rPr>
          <w:lang w:eastAsia="zh-CN"/>
        </w:rPr>
      </w:pPr>
      <w:r w:rsidRPr="00804415">
        <w:t xml:space="preserve">It is known that the electrochemical properties of the nanopore surfaces might be affected after </w:t>
      </w:r>
      <w:r w:rsidR="006209D8" w:rsidRPr="00804415">
        <w:t>NAC-P6</w:t>
      </w:r>
      <w:r w:rsidRPr="00804415">
        <w:t xml:space="preserve">-selective bonding of </w:t>
      </w:r>
      <w:r w:rsidR="006209D8" w:rsidRPr="00804415">
        <w:t>quinotrione</w:t>
      </w:r>
      <w:r w:rsidRPr="00804415">
        <w:t>, thus the surface charge density was tested by an electroosmotic flow (EOF) experiment. In this experiment phenol was used as an electrically neutral probe to measure the electroosmotic flow (EOF) rate of the charged nanopores as has been done in previous reports.</w:t>
      </w:r>
      <w:r w:rsidRPr="00804415">
        <w:rPr>
          <w:vertAlign w:val="superscript"/>
          <w:lang w:bidi="en-US"/>
        </w:rPr>
        <w:t>3</w:t>
      </w:r>
      <w:r w:rsidR="004F09BC" w:rsidRPr="00804415">
        <w:rPr>
          <w:rFonts w:hint="eastAsia"/>
          <w:vertAlign w:val="superscript"/>
          <w:lang w:eastAsia="zh-CN" w:bidi="en-US"/>
        </w:rPr>
        <w:t>7</w:t>
      </w:r>
      <w:r w:rsidRPr="00804415">
        <w:rPr>
          <w:vertAlign w:val="superscript"/>
          <w:lang w:bidi="en-US"/>
        </w:rPr>
        <w:t>-3</w:t>
      </w:r>
      <w:r w:rsidR="004F09BC" w:rsidRPr="00804415">
        <w:rPr>
          <w:rFonts w:hint="eastAsia"/>
          <w:vertAlign w:val="superscript"/>
          <w:lang w:eastAsia="zh-CN" w:bidi="en-US"/>
        </w:rPr>
        <w:t>9</w:t>
      </w:r>
      <w:r w:rsidR="009E7675">
        <w:t xml:space="preserve"> The</w:t>
      </w:r>
      <w:r w:rsidR="009E7675">
        <w:rPr>
          <w:rFonts w:hint="eastAsia"/>
          <w:lang w:eastAsia="zh-CN"/>
        </w:rPr>
        <w:t xml:space="preserve"> </w:t>
      </w:r>
      <w:r w:rsidRPr="00804415">
        <w:t>detailed EOF protocol was performed as described in the Supporting Information (</w:t>
      </w:r>
      <w:r w:rsidRPr="00804415">
        <w:rPr>
          <w:b/>
        </w:rPr>
        <w:t>Note S2</w:t>
      </w:r>
      <w:r w:rsidRPr="00804415">
        <w:t>). A lower surface charge density was achieved in the presence of quinotrione, while a larger</w:t>
      </w:r>
      <w:r w:rsidR="005877FA" w:rsidRPr="00804415">
        <w:rPr>
          <w:rFonts w:hint="eastAsia"/>
          <w:lang w:eastAsia="zh-CN"/>
        </w:rPr>
        <w:t xml:space="preserve"> </w:t>
      </w:r>
      <w:r w:rsidRPr="00804415">
        <w:t>surface charge density was present in the absence of quinotrione (</w:t>
      </w:r>
      <w:r w:rsidRPr="00804415">
        <w:rPr>
          <w:b/>
        </w:rPr>
        <w:t xml:space="preserve">Figure </w:t>
      </w:r>
      <w:r w:rsidR="00C414DF" w:rsidRPr="00804415">
        <w:rPr>
          <w:b/>
        </w:rPr>
        <w:t>S1</w:t>
      </w:r>
      <w:r w:rsidR="00C507EE" w:rsidRPr="00804415">
        <w:rPr>
          <w:rFonts w:hint="eastAsia"/>
          <w:b/>
          <w:lang w:eastAsia="zh-CN"/>
        </w:rPr>
        <w:t>5</w:t>
      </w:r>
      <w:r w:rsidRPr="00804415">
        <w:rPr>
          <w:b/>
        </w:rPr>
        <w:t>-</w:t>
      </w:r>
      <w:r w:rsidR="00C414DF" w:rsidRPr="00804415">
        <w:rPr>
          <w:b/>
        </w:rPr>
        <w:t>S1</w:t>
      </w:r>
      <w:r w:rsidR="00C507EE" w:rsidRPr="00804415">
        <w:rPr>
          <w:rFonts w:hint="eastAsia"/>
          <w:b/>
          <w:lang w:eastAsia="zh-CN"/>
        </w:rPr>
        <w:t>6</w:t>
      </w:r>
      <w:r w:rsidRPr="00804415">
        <w:rPr>
          <w:b/>
        </w:rPr>
        <w:t>, Table S2</w:t>
      </w:r>
      <w:r w:rsidRPr="00804415">
        <w:t>).</w:t>
      </w:r>
    </w:p>
    <w:p w14:paraId="5844AB5F" w14:textId="77777777" w:rsidR="00DA434C" w:rsidRDefault="00CD09D4" w:rsidP="00472165">
      <w:pPr>
        <w:pStyle w:val="TAMainText"/>
        <w:sectPr w:rsidR="00DA434C" w:rsidSect="009E7675">
          <w:type w:val="continuous"/>
          <w:pgSz w:w="12240" w:h="15840"/>
          <w:pgMar w:top="720" w:right="1094" w:bottom="720" w:left="1094" w:header="720" w:footer="720" w:gutter="0"/>
          <w:cols w:num="2" w:space="461"/>
        </w:sectPr>
      </w:pPr>
      <w:r w:rsidRPr="00804415">
        <w:t xml:space="preserve">In the next step, the dependence between the surface charge density and the corresponding probe concentration was </w:t>
      </w:r>
    </w:p>
    <w:p w14:paraId="5D6F3C05" w14:textId="77777777" w:rsidR="00DA434C" w:rsidRPr="00804415" w:rsidRDefault="00DA434C" w:rsidP="00DA434C">
      <w:pPr>
        <w:pStyle w:val="VDTableTitle"/>
      </w:pPr>
      <w:r w:rsidRPr="00804415">
        <w:t xml:space="preserve">Table </w:t>
      </w:r>
      <w:r w:rsidRPr="00804415">
        <w:rPr>
          <w:rFonts w:hint="eastAsia"/>
        </w:rPr>
        <w:t>1</w:t>
      </w:r>
      <w:r w:rsidRPr="00804415">
        <w:t xml:space="preserve">. Analytical Results for the Detection of </w:t>
      </w:r>
      <w:r w:rsidRPr="00804415">
        <w:rPr>
          <w:rFonts w:hint="eastAsia"/>
        </w:rPr>
        <w:t>Q</w:t>
      </w:r>
      <w:r w:rsidRPr="00804415">
        <w:t xml:space="preserve">uinotrione in </w:t>
      </w:r>
      <w:r w:rsidRPr="00804415">
        <w:rPr>
          <w:rFonts w:hint="eastAsia"/>
        </w:rPr>
        <w:t>Prepared</w:t>
      </w:r>
      <w:r w:rsidRPr="00804415">
        <w:t xml:space="preserve"> Samples</w:t>
      </w:r>
    </w:p>
    <w:tbl>
      <w:tblPr>
        <w:tblStyle w:val="LightShading"/>
        <w:tblW w:w="0" w:type="auto"/>
        <w:jc w:val="center"/>
        <w:tblLook w:val="04A0" w:firstRow="1" w:lastRow="0" w:firstColumn="1" w:lastColumn="0" w:noHBand="0" w:noVBand="1"/>
      </w:tblPr>
      <w:tblGrid>
        <w:gridCol w:w="929"/>
        <w:gridCol w:w="1567"/>
        <w:gridCol w:w="1277"/>
        <w:gridCol w:w="1519"/>
        <w:gridCol w:w="1061"/>
        <w:gridCol w:w="2048"/>
      </w:tblGrid>
      <w:tr w:rsidR="00DA434C" w:rsidRPr="00804415" w14:paraId="5137B3FF" w14:textId="77777777" w:rsidTr="00E11C72">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nil"/>
            </w:tcBorders>
          </w:tcPr>
          <w:p w14:paraId="0F5E63DC" w14:textId="77777777" w:rsidR="00DA434C" w:rsidRPr="00804415" w:rsidRDefault="00DA434C" w:rsidP="00E11C72">
            <w:pPr>
              <w:pStyle w:val="TAMainText"/>
              <w:ind w:firstLine="0"/>
              <w:jc w:val="center"/>
              <w:rPr>
                <w:b w:val="0"/>
                <w:color w:val="auto"/>
              </w:rPr>
            </w:pPr>
            <w:bookmarkStart w:id="59" w:name="OLE_LINK41"/>
            <w:bookmarkStart w:id="60" w:name="OLE_LINK52"/>
          </w:p>
        </w:tc>
        <w:tc>
          <w:tcPr>
            <w:tcW w:w="0" w:type="auto"/>
            <w:tcBorders>
              <w:top w:val="single" w:sz="12" w:space="0" w:color="auto"/>
              <w:bottom w:val="nil"/>
            </w:tcBorders>
            <w:vAlign w:val="center"/>
          </w:tcPr>
          <w:p w14:paraId="3329B2CF" w14:textId="77777777" w:rsidR="00DA434C" w:rsidRPr="00804415" w:rsidRDefault="00DA434C" w:rsidP="00E11C72">
            <w:pPr>
              <w:pStyle w:val="TAMainText"/>
              <w:ind w:firstLine="0"/>
              <w:jc w:val="center"/>
              <w:cnfStyle w:val="100000000000" w:firstRow="1" w:lastRow="0" w:firstColumn="0" w:lastColumn="0" w:oddVBand="0" w:evenVBand="0" w:oddHBand="0" w:evenHBand="0" w:firstRowFirstColumn="0" w:firstRowLastColumn="0" w:lastRowFirstColumn="0" w:lastRowLastColumn="0"/>
              <w:rPr>
                <w:b w:val="0"/>
                <w:color w:val="auto"/>
              </w:rPr>
            </w:pPr>
          </w:p>
        </w:tc>
        <w:tc>
          <w:tcPr>
            <w:tcW w:w="0" w:type="auto"/>
            <w:gridSpan w:val="3"/>
            <w:tcBorders>
              <w:top w:val="single" w:sz="12" w:space="0" w:color="auto"/>
            </w:tcBorders>
            <w:vAlign w:val="center"/>
          </w:tcPr>
          <w:p w14:paraId="61BD7867" w14:textId="77777777" w:rsidR="00DA434C" w:rsidRPr="00804415" w:rsidRDefault="00DA434C" w:rsidP="00E11C72">
            <w:pPr>
              <w:pStyle w:val="TAMainText"/>
              <w:ind w:firstLine="0"/>
              <w:jc w:val="center"/>
              <w:cnfStyle w:val="100000000000" w:firstRow="1" w:lastRow="0" w:firstColumn="0" w:lastColumn="0" w:oddVBand="0" w:evenVBand="0" w:oddHBand="0" w:evenHBand="0" w:firstRowFirstColumn="0" w:firstRowLastColumn="0" w:lastRowFirstColumn="0" w:lastRowLastColumn="0"/>
              <w:rPr>
                <w:b w:val="0"/>
                <w:color w:val="auto"/>
              </w:rPr>
            </w:pPr>
            <w:r w:rsidRPr="00804415">
              <w:rPr>
                <w:rFonts w:hint="eastAsia"/>
                <w:b w:val="0"/>
                <w:color w:val="auto"/>
              </w:rPr>
              <w:t>this method</w:t>
            </w:r>
          </w:p>
        </w:tc>
        <w:tc>
          <w:tcPr>
            <w:tcW w:w="0" w:type="auto"/>
            <w:tcBorders>
              <w:top w:val="single" w:sz="12" w:space="0" w:color="auto"/>
              <w:bottom w:val="nil"/>
            </w:tcBorders>
            <w:vAlign w:val="center"/>
          </w:tcPr>
          <w:p w14:paraId="3CC0F304" w14:textId="77777777" w:rsidR="00DA434C" w:rsidRPr="00804415" w:rsidRDefault="00DA434C" w:rsidP="00E11C72">
            <w:pPr>
              <w:pStyle w:val="TAMainText"/>
              <w:ind w:firstLine="0"/>
              <w:jc w:val="center"/>
              <w:cnfStyle w:val="100000000000" w:firstRow="1" w:lastRow="0" w:firstColumn="0" w:lastColumn="0" w:oddVBand="0" w:evenVBand="0" w:oddHBand="0" w:evenHBand="0" w:firstRowFirstColumn="0" w:firstRowLastColumn="0" w:lastRowFirstColumn="0" w:lastRowLastColumn="0"/>
              <w:rPr>
                <w:b w:val="0"/>
                <w:color w:val="auto"/>
              </w:rPr>
            </w:pPr>
          </w:p>
        </w:tc>
      </w:tr>
      <w:tr w:rsidR="00DA434C" w:rsidRPr="00804415" w14:paraId="503EB2B2" w14:textId="77777777" w:rsidTr="00E11C72">
        <w:trPr>
          <w:cnfStyle w:val="000000100000" w:firstRow="0" w:lastRow="0" w:firstColumn="0" w:lastColumn="0" w:oddVBand="0" w:evenVBand="0" w:oddHBand="1" w:evenHBand="0" w:firstRowFirstColumn="0" w:firstRowLastColumn="0" w:lastRowFirstColumn="0" w:lastRowLastColumn="0"/>
          <w:trHeight w:val="571"/>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shd w:val="clear" w:color="auto" w:fill="auto"/>
          </w:tcPr>
          <w:p w14:paraId="61012BC8" w14:textId="77777777" w:rsidR="00DA434C" w:rsidRPr="00804415" w:rsidRDefault="00DA434C" w:rsidP="00E11C72">
            <w:pPr>
              <w:pStyle w:val="NormalWeb"/>
              <w:spacing w:before="0" w:beforeAutospacing="0" w:after="0" w:afterAutospacing="0"/>
              <w:jc w:val="center"/>
              <w:rPr>
                <w:rFonts w:ascii="Arno Pro" w:eastAsiaTheme="minorEastAsia" w:hAnsi="Arno Pro" w:cs="Times New Roman"/>
                <w:color w:val="auto"/>
                <w:kern w:val="21"/>
                <w:sz w:val="19"/>
                <w:szCs w:val="20"/>
                <w:lang w:eastAsia="en-US"/>
              </w:rPr>
            </w:pPr>
          </w:p>
        </w:tc>
        <w:tc>
          <w:tcPr>
            <w:tcW w:w="0" w:type="auto"/>
            <w:tcBorders>
              <w:top w:val="nil"/>
              <w:bottom w:val="single" w:sz="12" w:space="0" w:color="auto"/>
            </w:tcBorders>
            <w:shd w:val="clear" w:color="auto" w:fill="auto"/>
            <w:vAlign w:val="center"/>
          </w:tcPr>
          <w:p w14:paraId="04F971F3" w14:textId="77777777" w:rsidR="00DA434C" w:rsidRPr="00804415" w:rsidRDefault="00DA434C" w:rsidP="00E11C72">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Arno Pro" w:eastAsiaTheme="minorEastAsia" w:hAnsi="Arno Pro" w:cs="Times New Roman"/>
                <w:b/>
                <w:color w:val="auto"/>
                <w:kern w:val="21"/>
                <w:sz w:val="19"/>
                <w:szCs w:val="20"/>
                <w:lang w:eastAsia="en-US"/>
              </w:rPr>
            </w:pPr>
            <w:r w:rsidRPr="00804415">
              <w:rPr>
                <w:rFonts w:ascii="Arno Pro" w:eastAsiaTheme="minorEastAsia" w:hAnsi="Arno Pro" w:cs="Times New Roman"/>
                <w:color w:val="auto"/>
                <w:kern w:val="21"/>
                <w:sz w:val="19"/>
                <w:szCs w:val="20"/>
                <w:lang w:eastAsia="en-US"/>
              </w:rPr>
              <w:t>amount in sample</w:t>
            </w:r>
          </w:p>
          <w:p w14:paraId="70952608" w14:textId="77777777" w:rsidR="00DA434C" w:rsidRPr="00804415" w:rsidRDefault="00DA434C" w:rsidP="00E11C72">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Arno Pro" w:eastAsiaTheme="minorEastAsia" w:hAnsi="Arno Pro" w:cs="Times New Roman"/>
                <w:b/>
                <w:color w:val="auto"/>
                <w:kern w:val="21"/>
                <w:sz w:val="19"/>
                <w:szCs w:val="20"/>
                <w:lang w:eastAsia="en-US"/>
              </w:rPr>
            </w:pPr>
            <w:r w:rsidRPr="00804415">
              <w:rPr>
                <w:rFonts w:ascii="Arno Pro" w:eastAsiaTheme="minorEastAsia" w:hAnsi="Arno Pro" w:cs="Times New Roman"/>
                <w:color w:val="auto"/>
                <w:kern w:val="21"/>
                <w:sz w:val="19"/>
                <w:szCs w:val="20"/>
                <w:lang w:eastAsia="en-US"/>
              </w:rPr>
              <w:t>(</w:t>
            </w:r>
            <w:bookmarkStart w:id="61" w:name="OLE_LINK39"/>
            <w:r w:rsidRPr="00804415">
              <w:rPr>
                <w:rFonts w:ascii="Arno Pro" w:eastAsiaTheme="minorEastAsia" w:hAnsi="Arno Pro" w:cs="Times New Roman"/>
                <w:color w:val="auto"/>
                <w:kern w:val="21"/>
                <w:sz w:val="19"/>
                <w:szCs w:val="20"/>
                <w:lang w:eastAsia="en-US"/>
              </w:rPr>
              <w:sym w:font="Symbol" w:char="F06D"/>
            </w:r>
            <w:r w:rsidRPr="00804415">
              <w:rPr>
                <w:rFonts w:ascii="Arno Pro" w:eastAsiaTheme="minorEastAsia" w:hAnsi="Arno Pro" w:cs="Times New Roman" w:hint="eastAsia"/>
                <w:color w:val="auto"/>
                <w:kern w:val="21"/>
                <w:sz w:val="19"/>
                <w:szCs w:val="20"/>
              </w:rPr>
              <w:t>mol</w:t>
            </w:r>
            <w:r w:rsidRPr="00804415">
              <w:rPr>
                <w:rFonts w:ascii="Arno Pro" w:eastAsiaTheme="minorEastAsia" w:hAnsi="Arno Pro" w:cs="Times New Roman"/>
                <w:color w:val="auto"/>
                <w:kern w:val="21"/>
                <w:sz w:val="19"/>
                <w:szCs w:val="20"/>
                <w:lang w:eastAsia="en-US"/>
              </w:rPr>
              <w:t xml:space="preserve"> L</w:t>
            </w:r>
            <w:r w:rsidRPr="00804415">
              <w:rPr>
                <w:rFonts w:ascii="Arno Pro" w:eastAsiaTheme="minorEastAsia" w:hAnsi="Arno Pro" w:cs="Times New Roman"/>
                <w:color w:val="auto"/>
                <w:kern w:val="21"/>
                <w:sz w:val="19"/>
                <w:szCs w:val="20"/>
                <w:vertAlign w:val="superscript"/>
                <w:lang w:eastAsia="en-US"/>
              </w:rPr>
              <w:t>-1</w:t>
            </w:r>
            <w:bookmarkEnd w:id="61"/>
            <w:r w:rsidRPr="00804415">
              <w:rPr>
                <w:rFonts w:ascii="Arno Pro" w:eastAsiaTheme="minorEastAsia" w:hAnsi="Arno Pro" w:cs="Times New Roman"/>
                <w:color w:val="auto"/>
                <w:kern w:val="21"/>
                <w:sz w:val="19"/>
                <w:szCs w:val="20"/>
                <w:lang w:eastAsia="en-US"/>
              </w:rPr>
              <w:t>)</w:t>
            </w:r>
          </w:p>
        </w:tc>
        <w:tc>
          <w:tcPr>
            <w:tcW w:w="0" w:type="auto"/>
            <w:tcBorders>
              <w:bottom w:val="single" w:sz="12" w:space="0" w:color="auto"/>
            </w:tcBorders>
            <w:shd w:val="clear" w:color="auto" w:fill="auto"/>
            <w:vAlign w:val="center"/>
          </w:tcPr>
          <w:p w14:paraId="24E0E7EF" w14:textId="77777777" w:rsidR="00DA434C" w:rsidRPr="00804415" w:rsidRDefault="00DA434C" w:rsidP="00E11C72">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Arno Pro" w:eastAsiaTheme="minorEastAsia" w:hAnsi="Arno Pro" w:cs="Times New Roman"/>
                <w:color w:val="auto"/>
                <w:kern w:val="21"/>
                <w:sz w:val="19"/>
                <w:szCs w:val="20"/>
                <w:lang w:eastAsia="en-US"/>
              </w:rPr>
            </w:pPr>
            <w:r w:rsidRPr="00804415">
              <w:rPr>
                <w:rFonts w:ascii="Arno Pro" w:eastAsiaTheme="minorEastAsia" w:hAnsi="Arno Pro" w:cs="Times New Roman"/>
                <w:color w:val="auto"/>
                <w:kern w:val="21"/>
                <w:sz w:val="19"/>
                <w:szCs w:val="20"/>
                <w:lang w:eastAsia="en-US"/>
              </w:rPr>
              <w:t>amount found</w:t>
            </w:r>
          </w:p>
          <w:p w14:paraId="632E8C5F" w14:textId="77777777" w:rsidR="00DA434C" w:rsidRPr="00804415" w:rsidRDefault="00DA434C" w:rsidP="00E11C72">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Arno Pro" w:eastAsiaTheme="minorEastAsia" w:hAnsi="Arno Pro" w:cs="Times New Roman"/>
                <w:color w:val="auto"/>
                <w:kern w:val="21"/>
                <w:sz w:val="19"/>
                <w:szCs w:val="20"/>
                <w:lang w:eastAsia="en-US"/>
              </w:rPr>
            </w:pPr>
            <w:r w:rsidRPr="00804415">
              <w:rPr>
                <w:rFonts w:ascii="Arno Pro" w:eastAsiaTheme="minorEastAsia" w:hAnsi="Arno Pro" w:cs="Times New Roman"/>
                <w:color w:val="auto"/>
                <w:kern w:val="21"/>
                <w:sz w:val="19"/>
                <w:szCs w:val="20"/>
                <w:lang w:eastAsia="en-US"/>
              </w:rPr>
              <w:t>(</w:t>
            </w:r>
            <w:r w:rsidRPr="00804415">
              <w:rPr>
                <w:rFonts w:ascii="Arno Pro" w:eastAsiaTheme="minorEastAsia" w:hAnsi="Arno Pro" w:cs="Times New Roman"/>
                <w:color w:val="auto"/>
                <w:kern w:val="21"/>
                <w:sz w:val="19"/>
                <w:szCs w:val="20"/>
                <w:lang w:eastAsia="en-US"/>
              </w:rPr>
              <w:sym w:font="Symbol" w:char="F06D"/>
            </w:r>
            <w:r w:rsidRPr="00804415">
              <w:rPr>
                <w:rFonts w:ascii="Arno Pro" w:eastAsiaTheme="minorEastAsia" w:hAnsi="Arno Pro" w:cs="Times New Roman" w:hint="eastAsia"/>
                <w:color w:val="auto"/>
                <w:kern w:val="21"/>
                <w:sz w:val="19"/>
                <w:szCs w:val="20"/>
              </w:rPr>
              <w:t>mol</w:t>
            </w:r>
            <w:r w:rsidRPr="00804415">
              <w:rPr>
                <w:rFonts w:ascii="Arno Pro" w:eastAsiaTheme="minorEastAsia" w:hAnsi="Arno Pro" w:cs="Times New Roman"/>
                <w:color w:val="auto"/>
                <w:kern w:val="21"/>
                <w:sz w:val="19"/>
                <w:szCs w:val="20"/>
                <w:lang w:eastAsia="en-US"/>
              </w:rPr>
              <w:t xml:space="preserve"> L</w:t>
            </w:r>
            <w:r w:rsidRPr="00804415">
              <w:rPr>
                <w:rFonts w:ascii="Arno Pro" w:eastAsiaTheme="minorEastAsia" w:hAnsi="Arno Pro" w:cs="Times New Roman"/>
                <w:color w:val="auto"/>
                <w:kern w:val="21"/>
                <w:sz w:val="19"/>
                <w:szCs w:val="20"/>
                <w:vertAlign w:val="superscript"/>
                <w:lang w:eastAsia="en-US"/>
              </w:rPr>
              <w:t>-1</w:t>
            </w:r>
            <w:r w:rsidRPr="00804415">
              <w:rPr>
                <w:rFonts w:ascii="Arno Pro" w:eastAsiaTheme="minorEastAsia" w:hAnsi="Arno Pro" w:cs="Times New Roman"/>
                <w:color w:val="auto"/>
                <w:kern w:val="21"/>
                <w:sz w:val="19"/>
                <w:szCs w:val="20"/>
                <w:lang w:eastAsia="en-US"/>
              </w:rPr>
              <w:t>)</w:t>
            </w:r>
          </w:p>
        </w:tc>
        <w:tc>
          <w:tcPr>
            <w:tcW w:w="0" w:type="auto"/>
            <w:tcBorders>
              <w:bottom w:val="single" w:sz="12" w:space="0" w:color="auto"/>
            </w:tcBorders>
            <w:shd w:val="clear" w:color="auto" w:fill="auto"/>
            <w:vAlign w:val="center"/>
          </w:tcPr>
          <w:p w14:paraId="0BCBFC78" w14:textId="77777777" w:rsidR="00DA434C" w:rsidRPr="00804415" w:rsidRDefault="00DA434C" w:rsidP="00E11C72">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Arno Pro" w:eastAsiaTheme="minorEastAsia" w:hAnsi="Arno Pro" w:cs="Times New Roman"/>
                <w:color w:val="auto"/>
                <w:kern w:val="21"/>
                <w:sz w:val="19"/>
                <w:szCs w:val="20"/>
                <w:lang w:eastAsia="en-US"/>
              </w:rPr>
            </w:pPr>
            <w:r w:rsidRPr="00804415">
              <w:rPr>
                <w:rFonts w:ascii="Arno Pro" w:eastAsiaTheme="minorEastAsia" w:hAnsi="Arno Pro" w:cs="Times New Roman"/>
                <w:color w:val="auto"/>
                <w:kern w:val="21"/>
                <w:sz w:val="19"/>
                <w:szCs w:val="20"/>
                <w:lang w:eastAsia="en-US"/>
              </w:rPr>
              <w:t>average recovery</w:t>
            </w:r>
          </w:p>
          <w:p w14:paraId="2BA146E9" w14:textId="77777777" w:rsidR="00DA434C" w:rsidRPr="00804415" w:rsidRDefault="00DA434C" w:rsidP="00E11C72">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Arno Pro" w:eastAsiaTheme="minorEastAsia" w:hAnsi="Arno Pro" w:cs="Times New Roman"/>
                <w:color w:val="auto"/>
                <w:kern w:val="21"/>
                <w:sz w:val="19"/>
                <w:szCs w:val="20"/>
                <w:lang w:eastAsia="en-US"/>
              </w:rPr>
            </w:pPr>
            <w:r w:rsidRPr="00804415">
              <w:rPr>
                <w:rFonts w:ascii="Arno Pro" w:eastAsiaTheme="minorEastAsia" w:hAnsi="Arno Pro" w:cs="Times New Roman"/>
                <w:color w:val="auto"/>
                <w:kern w:val="21"/>
                <w:sz w:val="19"/>
                <w:szCs w:val="20"/>
                <w:lang w:eastAsia="en-US"/>
              </w:rPr>
              <w:t>(n=5) (%)</w:t>
            </w:r>
          </w:p>
        </w:tc>
        <w:tc>
          <w:tcPr>
            <w:tcW w:w="0" w:type="auto"/>
            <w:tcBorders>
              <w:bottom w:val="single" w:sz="12" w:space="0" w:color="auto"/>
            </w:tcBorders>
            <w:shd w:val="clear" w:color="auto" w:fill="auto"/>
            <w:vAlign w:val="center"/>
          </w:tcPr>
          <w:p w14:paraId="652A1EC7" w14:textId="77777777" w:rsidR="00DA434C" w:rsidRPr="00804415" w:rsidRDefault="00DA434C" w:rsidP="00E11C72">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Arno Pro" w:eastAsiaTheme="minorEastAsia" w:hAnsi="Arno Pro" w:cs="Times New Roman"/>
                <w:color w:val="auto"/>
                <w:kern w:val="21"/>
                <w:sz w:val="19"/>
                <w:szCs w:val="20"/>
                <w:lang w:eastAsia="en-US"/>
              </w:rPr>
            </w:pPr>
            <w:r w:rsidRPr="00804415">
              <w:rPr>
                <w:rFonts w:ascii="Arno Pro" w:eastAsiaTheme="minorEastAsia" w:hAnsi="Arno Pro" w:cs="Times New Roman"/>
                <w:color w:val="auto"/>
                <w:kern w:val="21"/>
                <w:sz w:val="19"/>
                <w:szCs w:val="20"/>
                <w:lang w:eastAsia="en-US"/>
              </w:rPr>
              <w:t>R.S.D.</w:t>
            </w:r>
            <w:r w:rsidRPr="00804415">
              <w:rPr>
                <w:rFonts w:ascii="Arno Pro" w:eastAsiaTheme="minorEastAsia" w:hAnsi="Arno Pro" w:cs="Times New Roman" w:hint="eastAsia"/>
                <w:color w:val="auto"/>
                <w:kern w:val="21"/>
                <w:sz w:val="19"/>
                <w:szCs w:val="20"/>
              </w:rPr>
              <w:t xml:space="preserve"> </w:t>
            </w:r>
            <w:r w:rsidRPr="00804415">
              <w:rPr>
                <w:rFonts w:ascii="Arno Pro" w:eastAsiaTheme="minorEastAsia" w:hAnsi="Arno Pro" w:cs="Times New Roman"/>
                <w:color w:val="auto"/>
                <w:kern w:val="21"/>
                <w:sz w:val="19"/>
                <w:szCs w:val="20"/>
                <w:lang w:eastAsia="en-US"/>
              </w:rPr>
              <w:t>(%)</w:t>
            </w:r>
          </w:p>
        </w:tc>
        <w:tc>
          <w:tcPr>
            <w:tcW w:w="0" w:type="auto"/>
            <w:tcBorders>
              <w:top w:val="nil"/>
              <w:bottom w:val="single" w:sz="12" w:space="0" w:color="auto"/>
            </w:tcBorders>
            <w:shd w:val="clear" w:color="auto" w:fill="auto"/>
            <w:vAlign w:val="center"/>
          </w:tcPr>
          <w:p w14:paraId="1BEB92BC" w14:textId="77777777" w:rsidR="00DA434C" w:rsidRPr="00804415" w:rsidRDefault="00DA434C" w:rsidP="00E11C72">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Arno Pro" w:eastAsiaTheme="minorEastAsia" w:hAnsi="Arno Pro" w:cs="Times New Roman"/>
                <w:color w:val="auto"/>
                <w:kern w:val="21"/>
                <w:sz w:val="19"/>
                <w:szCs w:val="20"/>
                <w:lang w:eastAsia="en-US"/>
              </w:rPr>
            </w:pPr>
            <w:r w:rsidRPr="00804415">
              <w:rPr>
                <w:rFonts w:ascii="Arno Pro" w:eastAsiaTheme="minorEastAsia" w:hAnsi="Arno Pro" w:cs="Times New Roman"/>
                <w:color w:val="auto"/>
                <w:kern w:val="21"/>
                <w:sz w:val="19"/>
                <w:szCs w:val="20"/>
                <w:lang w:eastAsia="en-US"/>
              </w:rPr>
              <w:t>amount found by HPLC</w:t>
            </w:r>
          </w:p>
          <w:p w14:paraId="3768F2FD" w14:textId="77777777" w:rsidR="00DA434C" w:rsidRPr="00804415" w:rsidRDefault="00DA434C" w:rsidP="00E11C72">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Arno Pro" w:eastAsiaTheme="minorEastAsia" w:hAnsi="Arno Pro" w:cs="Times New Roman"/>
                <w:color w:val="auto"/>
                <w:kern w:val="21"/>
                <w:sz w:val="19"/>
                <w:szCs w:val="20"/>
                <w:lang w:eastAsia="en-US"/>
              </w:rPr>
            </w:pPr>
            <w:r w:rsidRPr="00804415">
              <w:rPr>
                <w:rFonts w:ascii="Arno Pro" w:eastAsiaTheme="minorEastAsia" w:hAnsi="Arno Pro" w:cs="Times New Roman"/>
                <w:color w:val="auto"/>
                <w:kern w:val="21"/>
                <w:sz w:val="19"/>
                <w:szCs w:val="20"/>
                <w:lang w:eastAsia="en-US"/>
              </w:rPr>
              <w:t>(</w:t>
            </w:r>
            <w:r w:rsidRPr="00804415">
              <w:rPr>
                <w:rFonts w:ascii="Arno Pro" w:eastAsiaTheme="minorEastAsia" w:hAnsi="Arno Pro" w:cs="Times New Roman"/>
                <w:color w:val="auto"/>
                <w:kern w:val="21"/>
                <w:sz w:val="19"/>
                <w:szCs w:val="20"/>
                <w:lang w:eastAsia="en-US"/>
              </w:rPr>
              <w:sym w:font="Symbol" w:char="F06D"/>
            </w:r>
            <w:r w:rsidRPr="00804415">
              <w:rPr>
                <w:rFonts w:ascii="Arno Pro" w:eastAsiaTheme="minorEastAsia" w:hAnsi="Arno Pro" w:cs="Times New Roman" w:hint="eastAsia"/>
                <w:color w:val="auto"/>
                <w:kern w:val="21"/>
                <w:sz w:val="19"/>
                <w:szCs w:val="20"/>
              </w:rPr>
              <w:t>mol</w:t>
            </w:r>
            <w:r w:rsidRPr="00804415">
              <w:rPr>
                <w:rFonts w:ascii="Arno Pro" w:eastAsiaTheme="minorEastAsia" w:hAnsi="Arno Pro" w:cs="Times New Roman"/>
                <w:color w:val="auto"/>
                <w:kern w:val="21"/>
                <w:sz w:val="19"/>
                <w:szCs w:val="20"/>
                <w:lang w:eastAsia="en-US"/>
              </w:rPr>
              <w:t xml:space="preserve"> L</w:t>
            </w:r>
            <w:r w:rsidRPr="00804415">
              <w:rPr>
                <w:rFonts w:ascii="Arno Pro" w:eastAsiaTheme="minorEastAsia" w:hAnsi="Arno Pro" w:cs="Times New Roman"/>
                <w:color w:val="auto"/>
                <w:kern w:val="21"/>
                <w:sz w:val="19"/>
                <w:szCs w:val="20"/>
                <w:vertAlign w:val="superscript"/>
                <w:lang w:eastAsia="en-US"/>
              </w:rPr>
              <w:t>-1</w:t>
            </w:r>
            <w:r w:rsidRPr="00804415">
              <w:rPr>
                <w:rFonts w:ascii="Arno Pro" w:eastAsiaTheme="minorEastAsia" w:hAnsi="Arno Pro" w:cs="Times New Roman"/>
                <w:color w:val="auto"/>
                <w:kern w:val="21"/>
                <w:sz w:val="19"/>
                <w:szCs w:val="20"/>
                <w:lang w:eastAsia="en-US"/>
              </w:rPr>
              <w:t>)</w:t>
            </w:r>
          </w:p>
        </w:tc>
      </w:tr>
      <w:tr w:rsidR="00DA434C" w:rsidRPr="00804415" w14:paraId="359C4D61" w14:textId="77777777" w:rsidTr="00E11C72">
        <w:trPr>
          <w:trHeight w:val="458"/>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nil"/>
            </w:tcBorders>
            <w:vAlign w:val="center"/>
          </w:tcPr>
          <w:p w14:paraId="105A27E4" w14:textId="77777777" w:rsidR="00DA434C" w:rsidRPr="00804415" w:rsidRDefault="00DA434C" w:rsidP="00E11C72">
            <w:pPr>
              <w:pStyle w:val="TAMainText"/>
              <w:ind w:firstLine="0"/>
              <w:jc w:val="center"/>
              <w:rPr>
                <w:b w:val="0"/>
                <w:color w:val="auto"/>
                <w:lang w:eastAsia="zh-CN"/>
              </w:rPr>
            </w:pPr>
            <w:r w:rsidRPr="00804415">
              <w:rPr>
                <w:rFonts w:hint="eastAsia"/>
                <w:b w:val="0"/>
                <w:color w:val="auto"/>
                <w:lang w:eastAsia="zh-CN"/>
              </w:rPr>
              <w:t>Sample 1</w:t>
            </w:r>
          </w:p>
        </w:tc>
        <w:tc>
          <w:tcPr>
            <w:tcW w:w="0" w:type="auto"/>
            <w:tcBorders>
              <w:top w:val="single" w:sz="12" w:space="0" w:color="auto"/>
              <w:bottom w:val="nil"/>
            </w:tcBorders>
            <w:vAlign w:val="center"/>
          </w:tcPr>
          <w:p w14:paraId="6DB90568"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lang w:eastAsia="zh-CN"/>
              </w:rPr>
              <w:t>0.1</w:t>
            </w:r>
          </w:p>
        </w:tc>
        <w:tc>
          <w:tcPr>
            <w:tcW w:w="0" w:type="auto"/>
            <w:tcBorders>
              <w:top w:val="single" w:sz="12" w:space="0" w:color="auto"/>
              <w:bottom w:val="nil"/>
            </w:tcBorders>
            <w:vAlign w:val="center"/>
          </w:tcPr>
          <w:p w14:paraId="6E114DBB"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lang w:eastAsia="zh-CN"/>
              </w:rPr>
              <w:t>0.09</w:t>
            </w:r>
          </w:p>
        </w:tc>
        <w:tc>
          <w:tcPr>
            <w:tcW w:w="0" w:type="auto"/>
            <w:tcBorders>
              <w:top w:val="single" w:sz="12" w:space="0" w:color="auto"/>
              <w:bottom w:val="nil"/>
            </w:tcBorders>
            <w:vAlign w:val="center"/>
          </w:tcPr>
          <w:p w14:paraId="28DFEEF4"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lang w:eastAsia="zh-CN"/>
              </w:rPr>
              <w:t>97.6</w:t>
            </w:r>
          </w:p>
        </w:tc>
        <w:tc>
          <w:tcPr>
            <w:tcW w:w="0" w:type="auto"/>
            <w:tcBorders>
              <w:top w:val="single" w:sz="12" w:space="0" w:color="auto"/>
              <w:bottom w:val="nil"/>
            </w:tcBorders>
            <w:vAlign w:val="center"/>
          </w:tcPr>
          <w:p w14:paraId="31DECF66"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lang w:eastAsia="zh-CN"/>
              </w:rPr>
              <w:t>0.9</w:t>
            </w:r>
          </w:p>
        </w:tc>
        <w:tc>
          <w:tcPr>
            <w:tcW w:w="0" w:type="auto"/>
            <w:tcBorders>
              <w:top w:val="single" w:sz="12" w:space="0" w:color="auto"/>
              <w:bottom w:val="nil"/>
            </w:tcBorders>
            <w:vAlign w:val="center"/>
          </w:tcPr>
          <w:p w14:paraId="4BC73DD7"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rPr>
              <w:t>0.</w:t>
            </w:r>
            <w:r w:rsidRPr="00804415">
              <w:rPr>
                <w:rFonts w:hint="eastAsia"/>
                <w:color w:val="auto"/>
                <w:lang w:eastAsia="zh-CN"/>
              </w:rPr>
              <w:t>09</w:t>
            </w:r>
          </w:p>
        </w:tc>
      </w:tr>
      <w:tr w:rsidR="00DA434C" w:rsidRPr="00804415" w14:paraId="589A7CBF" w14:textId="77777777" w:rsidTr="00E11C72">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shd w:val="clear" w:color="auto" w:fill="auto"/>
            <w:vAlign w:val="center"/>
          </w:tcPr>
          <w:p w14:paraId="485147C6" w14:textId="77777777" w:rsidR="00DA434C" w:rsidRPr="00804415" w:rsidRDefault="00DA434C" w:rsidP="00E11C72">
            <w:pPr>
              <w:pStyle w:val="TAMainText"/>
              <w:ind w:firstLine="0"/>
              <w:jc w:val="center"/>
              <w:rPr>
                <w:b w:val="0"/>
                <w:color w:val="auto"/>
              </w:rPr>
            </w:pPr>
            <w:r w:rsidRPr="00804415">
              <w:rPr>
                <w:rFonts w:hint="eastAsia"/>
                <w:b w:val="0"/>
                <w:color w:val="auto"/>
                <w:lang w:eastAsia="zh-CN"/>
              </w:rPr>
              <w:t>Sample 2</w:t>
            </w:r>
          </w:p>
        </w:tc>
        <w:tc>
          <w:tcPr>
            <w:tcW w:w="0" w:type="auto"/>
            <w:tcBorders>
              <w:top w:val="nil"/>
              <w:bottom w:val="nil"/>
            </w:tcBorders>
            <w:shd w:val="clear" w:color="auto" w:fill="auto"/>
            <w:vAlign w:val="center"/>
          </w:tcPr>
          <w:p w14:paraId="713B3FFB" w14:textId="77777777" w:rsidR="00DA434C" w:rsidRPr="00804415" w:rsidRDefault="00DA434C" w:rsidP="00E11C72">
            <w:pPr>
              <w:pStyle w:val="TAMainText"/>
              <w:ind w:firstLine="0"/>
              <w:jc w:val="center"/>
              <w:cnfStyle w:val="000000100000" w:firstRow="0" w:lastRow="0" w:firstColumn="0" w:lastColumn="0" w:oddVBand="0" w:evenVBand="0" w:oddHBand="1" w:evenHBand="0" w:firstRowFirstColumn="0" w:firstRowLastColumn="0" w:lastRowFirstColumn="0" w:lastRowLastColumn="0"/>
              <w:rPr>
                <w:color w:val="auto"/>
                <w:lang w:eastAsia="zh-CN"/>
              </w:rPr>
            </w:pPr>
            <w:r w:rsidRPr="00804415">
              <w:rPr>
                <w:rFonts w:hint="eastAsia"/>
                <w:color w:val="auto"/>
                <w:lang w:eastAsia="zh-CN"/>
              </w:rPr>
              <w:t>1.0</w:t>
            </w:r>
          </w:p>
        </w:tc>
        <w:tc>
          <w:tcPr>
            <w:tcW w:w="0" w:type="auto"/>
            <w:tcBorders>
              <w:top w:val="nil"/>
              <w:bottom w:val="nil"/>
            </w:tcBorders>
            <w:shd w:val="clear" w:color="auto" w:fill="auto"/>
            <w:vAlign w:val="center"/>
          </w:tcPr>
          <w:p w14:paraId="09128436" w14:textId="77777777" w:rsidR="00DA434C" w:rsidRPr="00804415" w:rsidRDefault="00DA434C" w:rsidP="00E11C72">
            <w:pPr>
              <w:pStyle w:val="TAMainText"/>
              <w:ind w:firstLine="0"/>
              <w:jc w:val="center"/>
              <w:cnfStyle w:val="000000100000" w:firstRow="0" w:lastRow="0" w:firstColumn="0" w:lastColumn="0" w:oddVBand="0" w:evenVBand="0" w:oddHBand="1" w:evenHBand="0" w:firstRowFirstColumn="0" w:firstRowLastColumn="0" w:lastRowFirstColumn="0" w:lastRowLastColumn="0"/>
              <w:rPr>
                <w:color w:val="auto"/>
                <w:lang w:eastAsia="zh-CN"/>
              </w:rPr>
            </w:pPr>
            <w:r w:rsidRPr="00804415">
              <w:rPr>
                <w:rFonts w:hint="eastAsia"/>
                <w:color w:val="auto"/>
                <w:lang w:eastAsia="zh-CN"/>
              </w:rPr>
              <w:t>1.07</w:t>
            </w:r>
          </w:p>
        </w:tc>
        <w:tc>
          <w:tcPr>
            <w:tcW w:w="0" w:type="auto"/>
            <w:tcBorders>
              <w:top w:val="nil"/>
              <w:bottom w:val="nil"/>
            </w:tcBorders>
            <w:shd w:val="clear" w:color="auto" w:fill="auto"/>
            <w:vAlign w:val="center"/>
          </w:tcPr>
          <w:p w14:paraId="2666C131" w14:textId="77777777" w:rsidR="00DA434C" w:rsidRPr="00804415" w:rsidRDefault="00DA434C" w:rsidP="00E11C72">
            <w:pPr>
              <w:pStyle w:val="TAMainText"/>
              <w:ind w:firstLine="0"/>
              <w:jc w:val="center"/>
              <w:cnfStyle w:val="000000100000" w:firstRow="0" w:lastRow="0" w:firstColumn="0" w:lastColumn="0" w:oddVBand="0" w:evenVBand="0" w:oddHBand="1" w:evenHBand="0" w:firstRowFirstColumn="0" w:firstRowLastColumn="0" w:lastRowFirstColumn="0" w:lastRowLastColumn="0"/>
              <w:rPr>
                <w:color w:val="auto"/>
                <w:lang w:eastAsia="zh-CN"/>
              </w:rPr>
            </w:pPr>
            <w:r w:rsidRPr="00804415">
              <w:rPr>
                <w:rFonts w:hint="eastAsia"/>
                <w:color w:val="auto"/>
                <w:lang w:eastAsia="zh-CN"/>
              </w:rPr>
              <w:t>106.9</w:t>
            </w:r>
          </w:p>
        </w:tc>
        <w:tc>
          <w:tcPr>
            <w:tcW w:w="0" w:type="auto"/>
            <w:tcBorders>
              <w:top w:val="nil"/>
              <w:bottom w:val="nil"/>
            </w:tcBorders>
            <w:shd w:val="clear" w:color="auto" w:fill="auto"/>
            <w:vAlign w:val="center"/>
          </w:tcPr>
          <w:p w14:paraId="4F0E49C5" w14:textId="77777777" w:rsidR="00DA434C" w:rsidRPr="00804415" w:rsidRDefault="00DA434C" w:rsidP="00E11C72">
            <w:pPr>
              <w:pStyle w:val="TAMainText"/>
              <w:ind w:firstLine="0"/>
              <w:jc w:val="center"/>
              <w:cnfStyle w:val="000000100000" w:firstRow="0" w:lastRow="0" w:firstColumn="0" w:lastColumn="0" w:oddVBand="0" w:evenVBand="0" w:oddHBand="1" w:evenHBand="0" w:firstRowFirstColumn="0" w:firstRowLastColumn="0" w:lastRowFirstColumn="0" w:lastRowLastColumn="0"/>
              <w:rPr>
                <w:color w:val="auto"/>
                <w:lang w:eastAsia="zh-CN"/>
              </w:rPr>
            </w:pPr>
            <w:r w:rsidRPr="00804415">
              <w:rPr>
                <w:rFonts w:hint="eastAsia"/>
                <w:color w:val="auto"/>
                <w:lang w:eastAsia="zh-CN"/>
              </w:rPr>
              <w:t>1.6</w:t>
            </w:r>
          </w:p>
        </w:tc>
        <w:tc>
          <w:tcPr>
            <w:tcW w:w="0" w:type="auto"/>
            <w:tcBorders>
              <w:top w:val="nil"/>
              <w:bottom w:val="nil"/>
            </w:tcBorders>
            <w:shd w:val="clear" w:color="auto" w:fill="auto"/>
            <w:vAlign w:val="center"/>
          </w:tcPr>
          <w:p w14:paraId="7230E3A7" w14:textId="77777777" w:rsidR="00DA434C" w:rsidRPr="00804415" w:rsidRDefault="00DA434C" w:rsidP="00E11C72">
            <w:pPr>
              <w:pStyle w:val="TAMainText"/>
              <w:ind w:firstLine="0"/>
              <w:jc w:val="center"/>
              <w:cnfStyle w:val="000000100000" w:firstRow="0" w:lastRow="0" w:firstColumn="0" w:lastColumn="0" w:oddVBand="0" w:evenVBand="0" w:oddHBand="1" w:evenHBand="0" w:firstRowFirstColumn="0" w:firstRowLastColumn="0" w:lastRowFirstColumn="0" w:lastRowLastColumn="0"/>
              <w:rPr>
                <w:color w:val="auto"/>
                <w:lang w:eastAsia="zh-CN"/>
              </w:rPr>
            </w:pPr>
            <w:r w:rsidRPr="00804415">
              <w:rPr>
                <w:rFonts w:hint="eastAsia"/>
                <w:color w:val="auto"/>
                <w:lang w:eastAsia="zh-CN"/>
              </w:rPr>
              <w:t>0.96</w:t>
            </w:r>
          </w:p>
        </w:tc>
      </w:tr>
      <w:tr w:rsidR="00DA434C" w:rsidRPr="00804415" w14:paraId="0C092FDB" w14:textId="77777777" w:rsidTr="00E11C72">
        <w:trPr>
          <w:trHeight w:val="458"/>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vAlign w:val="center"/>
          </w:tcPr>
          <w:p w14:paraId="39B087A0" w14:textId="77777777" w:rsidR="00DA434C" w:rsidRPr="00804415" w:rsidRDefault="00DA434C" w:rsidP="00E11C72">
            <w:pPr>
              <w:pStyle w:val="TAMainText"/>
              <w:ind w:firstLine="0"/>
              <w:jc w:val="center"/>
              <w:rPr>
                <w:b w:val="0"/>
                <w:color w:val="auto"/>
              </w:rPr>
            </w:pPr>
            <w:r w:rsidRPr="00804415">
              <w:rPr>
                <w:rFonts w:hint="eastAsia"/>
                <w:b w:val="0"/>
                <w:color w:val="auto"/>
                <w:lang w:eastAsia="zh-CN"/>
              </w:rPr>
              <w:t>Sample 3</w:t>
            </w:r>
          </w:p>
        </w:tc>
        <w:tc>
          <w:tcPr>
            <w:tcW w:w="0" w:type="auto"/>
            <w:tcBorders>
              <w:top w:val="nil"/>
              <w:bottom w:val="single" w:sz="12" w:space="0" w:color="auto"/>
            </w:tcBorders>
            <w:vAlign w:val="center"/>
          </w:tcPr>
          <w:p w14:paraId="444FCF9B"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lang w:eastAsia="zh-CN"/>
              </w:rPr>
              <w:t>10.0</w:t>
            </w:r>
          </w:p>
        </w:tc>
        <w:tc>
          <w:tcPr>
            <w:tcW w:w="0" w:type="auto"/>
            <w:tcBorders>
              <w:top w:val="nil"/>
              <w:bottom w:val="single" w:sz="12" w:space="0" w:color="auto"/>
            </w:tcBorders>
            <w:vAlign w:val="center"/>
          </w:tcPr>
          <w:p w14:paraId="44DC35EA"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lang w:eastAsia="zh-CN"/>
              </w:rPr>
              <w:t>10.58</w:t>
            </w:r>
          </w:p>
        </w:tc>
        <w:tc>
          <w:tcPr>
            <w:tcW w:w="0" w:type="auto"/>
            <w:tcBorders>
              <w:top w:val="nil"/>
              <w:bottom w:val="single" w:sz="12" w:space="0" w:color="auto"/>
            </w:tcBorders>
            <w:vAlign w:val="center"/>
          </w:tcPr>
          <w:p w14:paraId="4F0D2C39"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lang w:eastAsia="zh-CN"/>
              </w:rPr>
              <w:t>105.8</w:t>
            </w:r>
          </w:p>
        </w:tc>
        <w:tc>
          <w:tcPr>
            <w:tcW w:w="0" w:type="auto"/>
            <w:tcBorders>
              <w:top w:val="nil"/>
              <w:bottom w:val="single" w:sz="12" w:space="0" w:color="auto"/>
            </w:tcBorders>
            <w:vAlign w:val="center"/>
          </w:tcPr>
          <w:p w14:paraId="476654DB"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lang w:eastAsia="zh-CN"/>
              </w:rPr>
              <w:t>2.3</w:t>
            </w:r>
          </w:p>
        </w:tc>
        <w:tc>
          <w:tcPr>
            <w:tcW w:w="0" w:type="auto"/>
            <w:tcBorders>
              <w:top w:val="nil"/>
              <w:bottom w:val="single" w:sz="12" w:space="0" w:color="auto"/>
            </w:tcBorders>
            <w:vAlign w:val="center"/>
          </w:tcPr>
          <w:p w14:paraId="3BD240B5" w14:textId="77777777" w:rsidR="00DA434C" w:rsidRPr="00804415" w:rsidRDefault="00DA434C" w:rsidP="00E11C72">
            <w:pPr>
              <w:pStyle w:val="TAMainText"/>
              <w:ind w:firstLine="0"/>
              <w:jc w:val="center"/>
              <w:cnfStyle w:val="000000000000" w:firstRow="0" w:lastRow="0" w:firstColumn="0" w:lastColumn="0" w:oddVBand="0" w:evenVBand="0" w:oddHBand="0" w:evenHBand="0" w:firstRowFirstColumn="0" w:firstRowLastColumn="0" w:lastRowFirstColumn="0" w:lastRowLastColumn="0"/>
              <w:rPr>
                <w:color w:val="auto"/>
                <w:lang w:eastAsia="zh-CN"/>
              </w:rPr>
            </w:pPr>
            <w:r w:rsidRPr="00804415">
              <w:rPr>
                <w:rFonts w:hint="eastAsia"/>
                <w:color w:val="auto"/>
                <w:lang w:eastAsia="zh-CN"/>
              </w:rPr>
              <w:t>9.87</w:t>
            </w:r>
          </w:p>
        </w:tc>
      </w:tr>
      <w:bookmarkEnd w:id="59"/>
      <w:bookmarkEnd w:id="60"/>
    </w:tbl>
    <w:p w14:paraId="577D9EB4" w14:textId="77777777" w:rsidR="00DA434C" w:rsidRPr="00804415" w:rsidRDefault="00DA434C" w:rsidP="00DA434C">
      <w:pPr>
        <w:pStyle w:val="TAMainText"/>
        <w:rPr>
          <w:lang w:eastAsia="zh-CN"/>
        </w:rPr>
      </w:pPr>
    </w:p>
    <w:p w14:paraId="093E376F" w14:textId="77777777" w:rsidR="00DA434C" w:rsidRDefault="00DA434C" w:rsidP="00472165">
      <w:pPr>
        <w:pStyle w:val="TAMainText"/>
        <w:sectPr w:rsidR="00DA434C" w:rsidSect="00DA434C">
          <w:type w:val="continuous"/>
          <w:pgSz w:w="12240" w:h="15840"/>
          <w:pgMar w:top="720" w:right="1094" w:bottom="720" w:left="1094" w:header="720" w:footer="720" w:gutter="0"/>
          <w:cols w:space="461"/>
        </w:sectPr>
      </w:pPr>
    </w:p>
    <w:p w14:paraId="32E16136" w14:textId="77777777" w:rsidR="00CD09D4" w:rsidRPr="00804415" w:rsidRDefault="00CD09D4" w:rsidP="00DA434C">
      <w:pPr>
        <w:pStyle w:val="TAMainText"/>
        <w:ind w:firstLine="0"/>
      </w:pPr>
      <w:r w:rsidRPr="00804415">
        <w:t>investigated using finite-element simulations performed by numerically solving the coupled Poisson-Nernst-Planck equations (</w:t>
      </w:r>
      <w:r w:rsidRPr="00804415">
        <w:rPr>
          <w:b/>
        </w:rPr>
        <w:t>Note S3</w:t>
      </w:r>
      <w:r w:rsidR="007440AF" w:rsidRPr="00804415">
        <w:rPr>
          <w:rFonts w:hint="eastAsia"/>
          <w:b/>
          <w:lang w:eastAsia="zh-CN"/>
        </w:rPr>
        <w:t xml:space="preserve">, </w:t>
      </w:r>
      <w:r w:rsidR="007440AF" w:rsidRPr="00804415">
        <w:rPr>
          <w:b/>
        </w:rPr>
        <w:t>Table S</w:t>
      </w:r>
      <w:r w:rsidR="007440AF" w:rsidRPr="00804415">
        <w:rPr>
          <w:rFonts w:hint="eastAsia"/>
          <w:b/>
          <w:lang w:eastAsia="zh-CN"/>
        </w:rPr>
        <w:t>3</w:t>
      </w:r>
      <w:r w:rsidRPr="00804415">
        <w:t xml:space="preserve">). The geometry used for the model representing NAC-P6-PC@AuE is shown in </w:t>
      </w:r>
      <w:r w:rsidRPr="00804415">
        <w:rPr>
          <w:b/>
        </w:rPr>
        <w:t xml:space="preserve">Figure </w:t>
      </w:r>
      <w:r w:rsidR="00C414DF" w:rsidRPr="00804415">
        <w:rPr>
          <w:b/>
        </w:rPr>
        <w:t>S1</w:t>
      </w:r>
      <w:r w:rsidR="007440AF" w:rsidRPr="00804415">
        <w:rPr>
          <w:rFonts w:hint="eastAsia"/>
          <w:b/>
          <w:lang w:eastAsia="zh-CN"/>
        </w:rPr>
        <w:t>7</w:t>
      </w:r>
      <w:r w:rsidRPr="00804415">
        <w:t xml:space="preserve">. To decrease simulation time and allow for convergence, a simplified model was created with only a single nanopore, 5 um in length, placed between the AuE and an electrolyte reservoir. The other parameters used in the modeling, such as the pore diameter, electrolyte species, and bulk concentrations, were the same as in the experiments. </w:t>
      </w:r>
      <w:r w:rsidRPr="00804415">
        <w:rPr>
          <w:b/>
        </w:rPr>
        <w:t>Fig</w:t>
      </w:r>
      <w:r w:rsidRPr="00804415">
        <w:rPr>
          <w:rFonts w:hint="eastAsia"/>
          <w:b/>
        </w:rPr>
        <w:t>ure</w:t>
      </w:r>
      <w:r w:rsidRPr="00804415">
        <w:rPr>
          <w:b/>
        </w:rPr>
        <w:t xml:space="preserve"> </w:t>
      </w:r>
      <w:r w:rsidR="007440AF" w:rsidRPr="00804415">
        <w:rPr>
          <w:rFonts w:hint="eastAsia"/>
          <w:b/>
          <w:lang w:eastAsia="zh-CN"/>
        </w:rPr>
        <w:t>5</w:t>
      </w:r>
      <w:r w:rsidRPr="00804415">
        <w:rPr>
          <w:b/>
        </w:rPr>
        <w:t>A</w:t>
      </w:r>
      <w:r w:rsidRPr="00804415">
        <w:t xml:space="preserve"> shows the concentration distribution of [Fe(CN)</w:t>
      </w:r>
      <w:r w:rsidRPr="00804415">
        <w:rPr>
          <w:vertAlign w:val="subscript"/>
        </w:rPr>
        <w:t>6</w:t>
      </w:r>
      <w:r w:rsidRPr="00804415">
        <w:t>]</w:t>
      </w:r>
      <w:r w:rsidRPr="00804415">
        <w:rPr>
          <w:vertAlign w:val="superscript"/>
        </w:rPr>
        <w:t>3-/4-</w:t>
      </w:r>
      <w:r w:rsidRPr="00804415">
        <w:t xml:space="preserve"> along the nanopore axis before and after bonding quinotrione. As expected, a concentration difference was observed due to quinotrione capture, which shows more [Fe(CN)</w:t>
      </w:r>
      <w:r w:rsidRPr="00804415">
        <w:rPr>
          <w:vertAlign w:val="subscript"/>
        </w:rPr>
        <w:t>6</w:t>
      </w:r>
      <w:r w:rsidRPr="00804415">
        <w:t>]</w:t>
      </w:r>
      <w:r w:rsidRPr="00804415">
        <w:rPr>
          <w:vertAlign w:val="superscript"/>
        </w:rPr>
        <w:t>3-/4-</w:t>
      </w:r>
      <w:r w:rsidRPr="00804415">
        <w:t xml:space="preserve"> moving toward the electrode after binding of quinotrione. After taking account of the pore density, the current on the surface of the electrode was evaluated as 4.06 ±</w:t>
      </w:r>
      <w:r w:rsidR="00123127" w:rsidRPr="00804415">
        <w:rPr>
          <w:rFonts w:hint="eastAsia"/>
          <w:lang w:eastAsia="zh-CN"/>
        </w:rPr>
        <w:t xml:space="preserve"> </w:t>
      </w:r>
      <w:r w:rsidRPr="00804415">
        <w:t>0.6 mA and 4.38 ± 0.7 mA for before and after quinotrione binding, respectively.</w:t>
      </w:r>
    </w:p>
    <w:p w14:paraId="0B5B1DD3" w14:textId="77777777" w:rsidR="00CD09D4" w:rsidRPr="00804415" w:rsidRDefault="00CD09D4" w:rsidP="00A5106F">
      <w:pPr>
        <w:pStyle w:val="TAMainText"/>
      </w:pPr>
      <w:r w:rsidRPr="00804415">
        <w:t xml:space="preserve">The changing value of surface charge could also be detected by monitoring the current magnitude. In experiments, a cyclic voltammogram (CV) of NAC-P6-PC@AuE in electrolyte solution containing 1 </w:t>
      </w:r>
      <w:r w:rsidRPr="00804415">
        <w:sym w:font="Symbol" w:char="F06D"/>
      </w:r>
      <w:r w:rsidRPr="00804415">
        <w:t xml:space="preserve">M quinotrione was carried out to track the current response. </w:t>
      </w:r>
      <w:r w:rsidRPr="00804415">
        <w:rPr>
          <w:b/>
        </w:rPr>
        <w:t>Fig</w:t>
      </w:r>
      <w:r w:rsidRPr="00804415">
        <w:rPr>
          <w:rFonts w:hint="eastAsia"/>
          <w:b/>
        </w:rPr>
        <w:t>ure</w:t>
      </w:r>
      <w:r w:rsidRPr="00804415">
        <w:rPr>
          <w:b/>
        </w:rPr>
        <w:t xml:space="preserve"> </w:t>
      </w:r>
      <w:r w:rsidR="007832C7" w:rsidRPr="00804415">
        <w:rPr>
          <w:rFonts w:hint="eastAsia"/>
          <w:b/>
          <w:lang w:eastAsia="zh-CN"/>
        </w:rPr>
        <w:t>5</w:t>
      </w:r>
      <w:r w:rsidRPr="00804415">
        <w:rPr>
          <w:b/>
        </w:rPr>
        <w:t>B</w:t>
      </w:r>
      <w:r w:rsidRPr="00804415">
        <w:t xml:space="preserve"> shows a peak current increase with time that remained stable at </w:t>
      </w:r>
      <w:r w:rsidR="00C414DF" w:rsidRPr="00804415">
        <w:rPr>
          <w:rFonts w:hint="eastAsia"/>
          <w:lang w:eastAsia="zh-CN"/>
        </w:rPr>
        <w:t xml:space="preserve">~ </w:t>
      </w:r>
      <w:r w:rsidRPr="00804415">
        <w:t>10 min and after, revealing an increased permeability and easier diffusion of electroactive probes across the receptor nanopores. Overall, the above results were consistent with our assumption of host-guest recognition induced surface charg</w:t>
      </w:r>
      <w:r w:rsidR="00A5106F" w:rsidRPr="00804415">
        <w:t>e shielding which then promotes</w:t>
      </w:r>
      <w:r w:rsidR="00A5106F" w:rsidRPr="00804415">
        <w:rPr>
          <w:rFonts w:hint="eastAsia"/>
        </w:rPr>
        <w:t xml:space="preserve"> </w:t>
      </w:r>
      <w:r w:rsidRPr="00804415">
        <w:t>electroactive probes to access nanopores, resulting in improved sensitivity.</w:t>
      </w:r>
    </w:p>
    <w:p w14:paraId="4193ECE3" w14:textId="77777777" w:rsidR="00CD09D4" w:rsidRPr="00804415" w:rsidRDefault="00CD09D4" w:rsidP="00C2591E">
      <w:pPr>
        <w:pStyle w:val="TAMainText"/>
      </w:pPr>
      <w:bookmarkStart w:id="62" w:name="OLE_LINK68"/>
      <w:r w:rsidRPr="00804415">
        <w:rPr>
          <w:b/>
        </w:rPr>
        <w:t xml:space="preserve">Water </w:t>
      </w:r>
      <w:r w:rsidRPr="00804415">
        <w:rPr>
          <w:rFonts w:hint="eastAsia"/>
          <w:b/>
        </w:rPr>
        <w:t>S</w:t>
      </w:r>
      <w:r w:rsidRPr="00804415">
        <w:rPr>
          <w:b/>
        </w:rPr>
        <w:t xml:space="preserve">ample </w:t>
      </w:r>
      <w:r w:rsidRPr="00804415">
        <w:rPr>
          <w:rFonts w:hint="eastAsia"/>
          <w:b/>
        </w:rPr>
        <w:t>A</w:t>
      </w:r>
      <w:r w:rsidRPr="00804415">
        <w:rPr>
          <w:b/>
        </w:rPr>
        <w:t>nalysis</w:t>
      </w:r>
      <w:r w:rsidRPr="00804415">
        <w:rPr>
          <w:rFonts w:hint="eastAsia"/>
          <w:b/>
        </w:rPr>
        <w:t xml:space="preserve">. </w:t>
      </w:r>
      <w:r w:rsidRPr="00804415">
        <w:t xml:space="preserve">Since the nanoporous electrode showed high sensitivity and </w:t>
      </w:r>
      <w:r w:rsidR="00082632" w:rsidRPr="00804415">
        <w:t>selectivity, we were encouraged</w:t>
      </w:r>
      <w:r w:rsidR="00082632" w:rsidRPr="00804415">
        <w:rPr>
          <w:rFonts w:hint="eastAsia"/>
          <w:lang w:eastAsia="zh-CN"/>
        </w:rPr>
        <w:t xml:space="preserve"> </w:t>
      </w:r>
      <w:r w:rsidRPr="00804415">
        <w:t>to further explore its performance in a real-world water sample. A mixture electrolyte solution containing 0.1 M KNO</w:t>
      </w:r>
      <w:r w:rsidRPr="00804415">
        <w:rPr>
          <w:vertAlign w:val="subscript"/>
        </w:rPr>
        <w:t>3</w:t>
      </w:r>
      <w:r w:rsidRPr="00804415">
        <w:t>, 5 mM [Fe(CN)</w:t>
      </w:r>
      <w:r w:rsidRPr="00804415">
        <w:rPr>
          <w:vertAlign w:val="subscript"/>
        </w:rPr>
        <w:t>6</w:t>
      </w:r>
      <w:r w:rsidRPr="00804415">
        <w:t>]</w:t>
      </w:r>
      <w:r w:rsidRPr="00804415">
        <w:rPr>
          <w:vertAlign w:val="superscript"/>
        </w:rPr>
        <w:t>3-/4-</w:t>
      </w:r>
      <w:r w:rsidRPr="00804415">
        <w:t>, and 10 mL of a water sample collected from a local lake was prepared. Afte</w:t>
      </w:r>
      <w:r w:rsidR="002B4849" w:rsidRPr="00804415">
        <w:t>r being spiked with quinotrione</w:t>
      </w:r>
      <w:r w:rsidR="00894802" w:rsidRPr="00804415">
        <w:rPr>
          <w:rFonts w:hint="eastAsia"/>
          <w:lang w:eastAsia="zh-CN"/>
        </w:rPr>
        <w:t xml:space="preserve"> </w:t>
      </w:r>
      <w:r w:rsidR="00894802" w:rsidRPr="00804415">
        <w:t>(</w:t>
      </w:r>
      <w:r w:rsidR="00894802" w:rsidRPr="00804415">
        <w:rPr>
          <w:rFonts w:hint="eastAsia"/>
          <w:lang w:eastAsia="zh-CN"/>
        </w:rPr>
        <w:t>0.</w:t>
      </w:r>
      <w:r w:rsidR="00082632" w:rsidRPr="00804415">
        <w:rPr>
          <w:rFonts w:hint="eastAsia"/>
          <w:lang w:eastAsia="zh-CN"/>
        </w:rPr>
        <w:t>1, 1.0 and 10.0</w:t>
      </w:r>
      <w:r w:rsidR="00894802" w:rsidRPr="00804415">
        <w:rPr>
          <w:rFonts w:hint="eastAsia"/>
          <w:lang w:eastAsia="zh-CN"/>
        </w:rPr>
        <w:t xml:space="preserve"> </w:t>
      </w:r>
      <w:r w:rsidR="00082632" w:rsidRPr="00804415">
        <w:sym w:font="Symbol" w:char="F06D"/>
      </w:r>
      <w:r w:rsidR="00082632" w:rsidRPr="00804415">
        <w:rPr>
          <w:rFonts w:hint="eastAsia"/>
        </w:rPr>
        <w:t>mol</w:t>
      </w:r>
      <w:r w:rsidR="00082632" w:rsidRPr="00804415">
        <w:rPr>
          <w:rFonts w:hint="eastAsia"/>
          <w:lang w:eastAsia="zh-CN"/>
        </w:rPr>
        <w:t>/</w:t>
      </w:r>
      <w:r w:rsidR="00082632" w:rsidRPr="00804415">
        <w:t>L</w:t>
      </w:r>
      <w:r w:rsidR="00894802" w:rsidRPr="00804415">
        <w:t>)</w:t>
      </w:r>
      <w:r w:rsidRPr="00804415">
        <w:t xml:space="preserve">, the sample was tested </w:t>
      </w:r>
      <w:r w:rsidR="00C11596" w:rsidRPr="00804415">
        <w:rPr>
          <w:rFonts w:hint="eastAsia"/>
          <w:lang w:eastAsia="zh-CN"/>
        </w:rPr>
        <w:t>with</w:t>
      </w:r>
      <w:r w:rsidRPr="00804415">
        <w:t xml:space="preserve"> EIS measurements. </w:t>
      </w:r>
      <w:bookmarkStart w:id="63" w:name="OLE_LINK67"/>
      <w:r w:rsidR="008E079A" w:rsidRPr="00804415">
        <w:rPr>
          <w:b/>
          <w:bCs/>
          <w:szCs w:val="19"/>
        </w:rPr>
        <w:t>Figure S1</w:t>
      </w:r>
      <w:r w:rsidR="008C2446" w:rsidRPr="00804415">
        <w:rPr>
          <w:rFonts w:hint="eastAsia"/>
          <w:b/>
          <w:bCs/>
          <w:szCs w:val="19"/>
          <w:lang w:eastAsia="zh-CN"/>
        </w:rPr>
        <w:t>8</w:t>
      </w:r>
      <w:r w:rsidR="008E079A" w:rsidRPr="00804415">
        <w:rPr>
          <w:szCs w:val="19"/>
        </w:rPr>
        <w:t xml:space="preserve"> shows Nyquist plots obtained at NAC-P6-PC@AuE surface with the addition of quinotrione. The reduced Rct was used to quantify the amount of quinotrione contained in the water sample. High performance liquid chromatography (HPLC) was also applied to track the content of quinotrione in the water sample. As shown in </w:t>
      </w:r>
      <w:r w:rsidR="008E079A" w:rsidRPr="00804415">
        <w:rPr>
          <w:b/>
          <w:bCs/>
          <w:szCs w:val="19"/>
        </w:rPr>
        <w:t>Table 1</w:t>
      </w:r>
      <w:r w:rsidR="008E079A" w:rsidRPr="00804415">
        <w:rPr>
          <w:szCs w:val="19"/>
        </w:rPr>
        <w:t>, the concentrations of quinotrione detected by NAC-P6-PC@AuE and HPLC are close, as well as the recovery rate and relative standard deviation are both satisfactory, which suggests the feasibility of NAC-P6-PC@AuE for detecting quinotrione.</w:t>
      </w:r>
      <w:bookmarkStart w:id="64" w:name="OLE_LINK34"/>
      <w:bookmarkStart w:id="65" w:name="OLE_LINK36"/>
      <w:bookmarkEnd w:id="62"/>
    </w:p>
    <w:bookmarkEnd w:id="63"/>
    <w:bookmarkEnd w:id="64"/>
    <w:bookmarkEnd w:id="65"/>
    <w:p w14:paraId="62F39402" w14:textId="77777777" w:rsidR="00CD09D4" w:rsidRPr="00804415" w:rsidRDefault="00CD09D4" w:rsidP="008D2849">
      <w:pPr>
        <w:pStyle w:val="TDAckTitle"/>
        <w:rPr>
          <w:rFonts w:hint="eastAsia"/>
          <w:caps/>
        </w:rPr>
      </w:pPr>
      <w:r w:rsidRPr="00804415">
        <w:rPr>
          <w:caps/>
        </w:rPr>
        <w:t>Conclusion</w:t>
      </w:r>
    </w:p>
    <w:p w14:paraId="3581FEDF" w14:textId="77777777" w:rsidR="00DC05F9" w:rsidRPr="00804415" w:rsidRDefault="00CD09D4" w:rsidP="00472165">
      <w:pPr>
        <w:pStyle w:val="TAMainText"/>
      </w:pPr>
      <w:r w:rsidRPr="00804415">
        <w:t>In summary, a nanoporous electrochemical sensor described as NAC-P6-PC@AuE was fabricated by mechanically immobilizing a receptor film onto an electrode. The fabrication process we developed eliminates the complex chemical modification procedures usually performed at the electrode surface. NAC-P6-PC@AuE exhibited specific selectivity to quinotri</w:t>
      </w:r>
      <w:r w:rsidRPr="00804415">
        <w:lastRenderedPageBreak/>
        <w:t xml:space="preserve">one and could quantitate it with a </w:t>
      </w:r>
      <w:r w:rsidR="009C4010" w:rsidRPr="00804415">
        <w:t>LO</w:t>
      </w:r>
      <w:r w:rsidR="009C4010" w:rsidRPr="00804415">
        <w:rPr>
          <w:rFonts w:hint="eastAsia"/>
          <w:lang w:eastAsia="zh-CN"/>
        </w:rPr>
        <w:t>Q</w:t>
      </w:r>
      <w:r w:rsidR="009C4010" w:rsidRPr="00804415">
        <w:t xml:space="preserve"> </w:t>
      </w:r>
      <w:r w:rsidRPr="00804415">
        <w:t xml:space="preserve">of 10 nM. The working principle of the device was explored by finite-element simulations and demonstrated that host-guest-induced surface charge shielding promotes electroactive probes to access nanopores, thus improving the sensitivity. We hope that </w:t>
      </w:r>
      <w:bookmarkStart w:id="66" w:name="OLE_LINK24"/>
      <w:r w:rsidRPr="00804415">
        <w:t>our study could provide a universal methodology to fabricate various functional electrodes for a variety of other targets by incorporating specifically designed receptors onto nanopore surfaces.</w:t>
      </w:r>
      <w:bookmarkEnd w:id="66"/>
    </w:p>
    <w:p w14:paraId="571B8B4D" w14:textId="77777777" w:rsidR="00A71C00" w:rsidRPr="00804415" w:rsidRDefault="00157E12" w:rsidP="00110EB8">
      <w:pPr>
        <w:pStyle w:val="TESupportingInfoTitle"/>
        <w:rPr>
          <w:rFonts w:hint="eastAsia"/>
        </w:rPr>
      </w:pPr>
      <w:r w:rsidRPr="00804415">
        <w:t>ASSOCIATED CONTENT</w:t>
      </w:r>
      <w:r w:rsidR="00A66EDD" w:rsidRPr="00804415">
        <w:t xml:space="preserve"> </w:t>
      </w:r>
    </w:p>
    <w:p w14:paraId="56BBDE17" w14:textId="77777777" w:rsidR="008D045D" w:rsidRPr="00804415" w:rsidRDefault="008D045D" w:rsidP="008D045D">
      <w:pPr>
        <w:pStyle w:val="FAAuthorInfoSubtitle"/>
        <w:rPr>
          <w:rFonts w:hint="eastAsia"/>
        </w:rPr>
      </w:pPr>
      <w:r w:rsidRPr="00804415">
        <w:t>Supporting Information</w:t>
      </w:r>
    </w:p>
    <w:p w14:paraId="0043FF63" w14:textId="77777777" w:rsidR="0065276D" w:rsidRPr="00804415" w:rsidRDefault="00CD09D4" w:rsidP="0065276D">
      <w:pPr>
        <w:pStyle w:val="TESupportingInformation"/>
        <w:rPr>
          <w:lang w:eastAsia="zh-CN"/>
        </w:rPr>
      </w:pPr>
      <w:r w:rsidRPr="00804415">
        <w:t xml:space="preserve">The Supporting Information is available free of charge on the ACS Publications website. </w:t>
      </w:r>
    </w:p>
    <w:p w14:paraId="4BA92313" w14:textId="77777777" w:rsidR="00762BCF" w:rsidRPr="00804415" w:rsidRDefault="00762BCF" w:rsidP="00CD09D4">
      <w:pPr>
        <w:pStyle w:val="TESupportingInformation"/>
        <w:ind w:leftChars="117" w:left="281" w:firstLine="1"/>
        <w:rPr>
          <w:lang w:eastAsia="zh-CN"/>
        </w:rPr>
      </w:pPr>
    </w:p>
    <w:p w14:paraId="32B36CE4" w14:textId="77777777" w:rsidR="0065276D" w:rsidRPr="00804415" w:rsidRDefault="00CD09D4" w:rsidP="00CD09D4">
      <w:pPr>
        <w:pStyle w:val="TESupportingInformation"/>
        <w:ind w:leftChars="117" w:left="281" w:firstLine="1"/>
      </w:pPr>
      <w:r w:rsidRPr="00804415">
        <w:t>Materials and methods</w:t>
      </w:r>
      <w:r w:rsidRPr="00804415">
        <w:rPr>
          <w:rFonts w:hint="eastAsia"/>
        </w:rPr>
        <w:t>, s</w:t>
      </w:r>
      <w:r w:rsidRPr="00804415">
        <w:t>ynthe</w:t>
      </w:r>
      <w:r w:rsidRPr="00804415">
        <w:rPr>
          <w:rFonts w:hint="eastAsia"/>
        </w:rPr>
        <w:t>tic route</w:t>
      </w:r>
      <w:r w:rsidRPr="00804415">
        <w:t xml:space="preserve"> of NAC-P6</w:t>
      </w:r>
      <w:r w:rsidRPr="00804415">
        <w:rPr>
          <w:rFonts w:hint="eastAsia"/>
        </w:rPr>
        <w:t xml:space="preserve">, </w:t>
      </w:r>
      <w:r w:rsidRPr="00804415">
        <w:rPr>
          <w:vertAlign w:val="superscript"/>
        </w:rPr>
        <w:t>1</w:t>
      </w:r>
      <w:r w:rsidRPr="00804415">
        <w:t>H NMR</w:t>
      </w:r>
      <w:r w:rsidRPr="00804415">
        <w:rPr>
          <w:rFonts w:hint="eastAsia"/>
        </w:rPr>
        <w:t xml:space="preserve">, </w:t>
      </w:r>
      <w:r w:rsidRPr="00804415">
        <w:rPr>
          <w:vertAlign w:val="superscript"/>
        </w:rPr>
        <w:t>13</w:t>
      </w:r>
      <w:r w:rsidRPr="00804415">
        <w:t xml:space="preserve">C NMR </w:t>
      </w:r>
      <w:r w:rsidRPr="00804415">
        <w:rPr>
          <w:rFonts w:hint="eastAsia"/>
        </w:rPr>
        <w:t xml:space="preserve">and </w:t>
      </w:r>
      <w:r w:rsidRPr="00804415">
        <w:t>MS</w:t>
      </w:r>
      <w:r w:rsidRPr="00804415">
        <w:rPr>
          <w:rFonts w:hint="eastAsia"/>
        </w:rPr>
        <w:t xml:space="preserve"> </w:t>
      </w:r>
      <w:r w:rsidRPr="00804415">
        <w:t>of NAC-P6</w:t>
      </w:r>
      <w:r w:rsidRPr="00804415">
        <w:rPr>
          <w:rFonts w:hint="eastAsia"/>
        </w:rPr>
        <w:t>, XPS spectra,</w:t>
      </w:r>
      <w:r w:rsidR="00937CE7" w:rsidRPr="00804415">
        <w:rPr>
          <w:rFonts w:hint="eastAsia"/>
          <w:lang w:eastAsia="zh-CN"/>
        </w:rPr>
        <w:t xml:space="preserve"> </w:t>
      </w:r>
      <w:r w:rsidR="00937CE7" w:rsidRPr="00804415">
        <w:t>Gauss</w:t>
      </w:r>
      <w:r w:rsidR="00937CE7" w:rsidRPr="00804415">
        <w:rPr>
          <w:rFonts w:hint="eastAsia"/>
          <w:lang w:eastAsia="zh-CN"/>
        </w:rPr>
        <w:t>ian</w:t>
      </w:r>
      <w:r w:rsidR="00937CE7" w:rsidRPr="00804415">
        <w:t xml:space="preserve"> simulation</w:t>
      </w:r>
      <w:r w:rsidR="00937CE7" w:rsidRPr="00804415">
        <w:rPr>
          <w:rFonts w:hint="eastAsia"/>
          <w:lang w:eastAsia="zh-CN"/>
        </w:rPr>
        <w:t>,</w:t>
      </w:r>
      <w:r w:rsidRPr="00804415">
        <w:rPr>
          <w:rFonts w:hint="eastAsia"/>
        </w:rPr>
        <w:t xml:space="preserve"> f</w:t>
      </w:r>
      <w:r w:rsidRPr="00804415">
        <w:t>luorescent image</w:t>
      </w:r>
      <w:r w:rsidRPr="00804415">
        <w:rPr>
          <w:rFonts w:hint="eastAsia"/>
        </w:rPr>
        <w:t>, n</w:t>
      </w:r>
      <w:r w:rsidRPr="00804415">
        <w:t>umerical modeling</w:t>
      </w:r>
      <w:r w:rsidRPr="00804415">
        <w:rPr>
          <w:rFonts w:hint="eastAsia"/>
        </w:rPr>
        <w:t xml:space="preserve"> (PDF).</w:t>
      </w:r>
    </w:p>
    <w:p w14:paraId="286538A7" w14:textId="77777777" w:rsidR="007331FF" w:rsidRPr="00804415" w:rsidRDefault="007331FF" w:rsidP="00835CBD">
      <w:pPr>
        <w:pStyle w:val="AuthorInformationTitle"/>
        <w:rPr>
          <w:rFonts w:hint="eastAsia"/>
        </w:rPr>
      </w:pPr>
      <w:r w:rsidRPr="00804415">
        <w:t>A</w:t>
      </w:r>
      <w:r w:rsidR="00835CBD" w:rsidRPr="00804415">
        <w:t>UTHOR INFORMATION</w:t>
      </w:r>
    </w:p>
    <w:p w14:paraId="4E3B1FA1" w14:textId="77777777" w:rsidR="00E75388" w:rsidRPr="00804415" w:rsidRDefault="00101D1F" w:rsidP="005D2065">
      <w:pPr>
        <w:pStyle w:val="FAAuthorInfoSubtitle"/>
        <w:rPr>
          <w:rFonts w:hint="eastAsia"/>
        </w:rPr>
      </w:pPr>
      <w:r w:rsidRPr="00804415">
        <w:t>Corresponding Author</w:t>
      </w:r>
    </w:p>
    <w:p w14:paraId="4D394FD6" w14:textId="77777777" w:rsidR="00DB57E2" w:rsidRPr="00804415" w:rsidRDefault="00DB57E2" w:rsidP="00DB57E2">
      <w:pPr>
        <w:pStyle w:val="StyleFACorrespondingAuthorFootnote7pt"/>
        <w:rPr>
          <w:lang w:eastAsia="zh-CN"/>
        </w:rPr>
      </w:pPr>
      <w:r w:rsidRPr="00804415">
        <w:t xml:space="preserve">*E-mail: </w:t>
      </w:r>
      <w:bookmarkStart w:id="67" w:name="OLE_LINK6"/>
      <w:bookmarkStart w:id="68" w:name="OLE_LINK10"/>
      <w:r w:rsidR="005A0BF3" w:rsidRPr="00804415">
        <w:fldChar w:fldCharType="begin"/>
      </w:r>
      <w:r w:rsidR="005A0BF3" w:rsidRPr="00804415">
        <w:instrText xml:space="preserve"> HYPERLINK "mailto:sunkp@licp.cas.cn" </w:instrText>
      </w:r>
      <w:r w:rsidR="005A0BF3" w:rsidRPr="00804415">
        <w:fldChar w:fldCharType="separate"/>
      </w:r>
      <w:r w:rsidRPr="00804415">
        <w:t>sunkp@licp.cas.cn</w:t>
      </w:r>
      <w:r w:rsidR="005A0BF3" w:rsidRPr="00804415">
        <w:fldChar w:fldCharType="end"/>
      </w:r>
      <w:bookmarkEnd w:id="67"/>
      <w:bookmarkEnd w:id="68"/>
    </w:p>
    <w:p w14:paraId="2AB8913F" w14:textId="77777777" w:rsidR="007331FF" w:rsidRPr="00804415" w:rsidRDefault="00DB57E2" w:rsidP="00DB57E2">
      <w:pPr>
        <w:pStyle w:val="StyleFACorrespondingAuthorFootnote7pt"/>
      </w:pPr>
      <w:r w:rsidRPr="00804415">
        <w:t>*</w:t>
      </w:r>
      <w:bookmarkStart w:id="69" w:name="OLE_LINK11"/>
      <w:r w:rsidRPr="00804415">
        <w:t>E-mail:</w:t>
      </w:r>
      <w:r w:rsidRPr="00804415">
        <w:rPr>
          <w:rFonts w:hint="eastAsia"/>
        </w:rPr>
        <w:t xml:space="preserve"> </w:t>
      </w:r>
      <w:r w:rsidRPr="00804415">
        <w:t>lhbing@mail.ccnu.edu.cn</w:t>
      </w:r>
      <w:bookmarkEnd w:id="69"/>
    </w:p>
    <w:p w14:paraId="05A8E2D3" w14:textId="77777777" w:rsidR="008D567C" w:rsidRPr="00804415" w:rsidRDefault="008D567C" w:rsidP="003E5207">
      <w:pPr>
        <w:pStyle w:val="StyleFACorrespondingAuthorFootnote7pt"/>
      </w:pPr>
      <w:r w:rsidRPr="00804415">
        <w:rPr>
          <w:rStyle w:val="FAAuthorInfoSubtitleChar"/>
        </w:rPr>
        <w:t>Notes</w:t>
      </w:r>
      <w:r w:rsidRPr="00804415">
        <w:rPr>
          <w:rStyle w:val="FAAuthorInfoSubtitleChar"/>
        </w:rPr>
        <w:br/>
      </w:r>
      <w:r w:rsidR="00A249A0" w:rsidRPr="00804415">
        <w:rPr>
          <w:rFonts w:hint="eastAsia"/>
        </w:rPr>
        <w:t>The authors declare no competing financial interest.</w:t>
      </w:r>
    </w:p>
    <w:p w14:paraId="3B127053" w14:textId="77777777" w:rsidR="007331FF" w:rsidRPr="00804415" w:rsidRDefault="007331FF" w:rsidP="007331FF">
      <w:pPr>
        <w:pStyle w:val="TDAckTitle"/>
        <w:rPr>
          <w:rFonts w:hint="eastAsia"/>
        </w:rPr>
      </w:pPr>
      <w:r w:rsidRPr="00804415">
        <w:t xml:space="preserve">ACKNOWLEDGMENT </w:t>
      </w:r>
    </w:p>
    <w:p w14:paraId="4D6BF86B" w14:textId="77777777" w:rsidR="00DC05F9" w:rsidRPr="00804415" w:rsidRDefault="00A249A0" w:rsidP="00DC05F9">
      <w:pPr>
        <w:pStyle w:val="TDAcknowledgments"/>
      </w:pPr>
      <w:r w:rsidRPr="00804415">
        <w:t>This work was financially supported by the National Key R&amp;D Program (2017YFA0505203), the National Key Research and Development Program of China (SQ2018YFD020002), the National Natural Science Foundation of China (21772055, 21572076, 21708012), the Nature Science Foundation of Hubei Province (2018CFB534, 2017CFB151), the 111 Project (B17019) and Self-determined research funds of CCNU from the colleges’ basic research and operation of MOE, Wuhan Morning Light Plan of Youth Science and Technology (</w:t>
      </w:r>
      <w:bookmarkStart w:id="70" w:name="OLE_LINK90"/>
      <w:bookmarkStart w:id="71" w:name="OLE_LINK91"/>
      <w:r w:rsidRPr="00804415">
        <w:t>201705304010321</w:t>
      </w:r>
      <w:bookmarkEnd w:id="70"/>
      <w:bookmarkEnd w:id="71"/>
      <w:r w:rsidRPr="00804415">
        <w:t>).</w:t>
      </w:r>
    </w:p>
    <w:p w14:paraId="4225F9A9" w14:textId="77777777" w:rsidR="00101D1F" w:rsidRPr="00804415" w:rsidRDefault="00101D1F" w:rsidP="00101D1F">
      <w:pPr>
        <w:pStyle w:val="TDAckTitle"/>
        <w:rPr>
          <w:rFonts w:hint="eastAsia"/>
        </w:rPr>
      </w:pPr>
      <w:r w:rsidRPr="00804415">
        <w:t>REFERENCES</w:t>
      </w:r>
    </w:p>
    <w:p w14:paraId="45E7AB99" w14:textId="77777777" w:rsidR="00A249A0" w:rsidRPr="00804415" w:rsidRDefault="00A249A0" w:rsidP="00A249A0">
      <w:pPr>
        <w:pStyle w:val="TFReferencesSection"/>
      </w:pPr>
      <w:r w:rsidRPr="00804415">
        <w:t xml:space="preserve">(1) Vlassiouk, I.; Kozel, T. R.; Siwy, Z. S. </w:t>
      </w:r>
      <w:r w:rsidRPr="00804415">
        <w:rPr>
          <w:i/>
        </w:rPr>
        <w:t>J. Am. Chem. Soc.</w:t>
      </w:r>
      <w:r w:rsidRPr="00804415">
        <w:t xml:space="preserve"> </w:t>
      </w:r>
      <w:r w:rsidRPr="00804415">
        <w:rPr>
          <w:b/>
        </w:rPr>
        <w:t>2009</w:t>
      </w:r>
      <w:r w:rsidRPr="00804415">
        <w:t xml:space="preserve">, </w:t>
      </w:r>
      <w:r w:rsidRPr="00804415">
        <w:rPr>
          <w:i/>
        </w:rPr>
        <w:t>131</w:t>
      </w:r>
      <w:r w:rsidRPr="00804415">
        <w:t>, 8211-8220.</w:t>
      </w:r>
    </w:p>
    <w:p w14:paraId="63AEF94D" w14:textId="77777777" w:rsidR="00A249A0" w:rsidRPr="00804415" w:rsidRDefault="00A249A0" w:rsidP="00A249A0">
      <w:pPr>
        <w:pStyle w:val="TFReferencesSection"/>
      </w:pPr>
      <w:r w:rsidRPr="00804415">
        <w:t>(2) Long, Z.; Zhan, S.</w:t>
      </w:r>
      <w:r w:rsidRPr="00804415">
        <w:rPr>
          <w:rFonts w:hint="eastAsia"/>
        </w:rPr>
        <w:t xml:space="preserve"> S.</w:t>
      </w:r>
      <w:r w:rsidRPr="00804415">
        <w:t>; Gao, P.</w:t>
      </w:r>
      <w:r w:rsidRPr="00804415">
        <w:rPr>
          <w:rFonts w:hint="eastAsia"/>
        </w:rPr>
        <w:t xml:space="preserve"> C.</w:t>
      </w:r>
      <w:r w:rsidRPr="00804415">
        <w:t>; Wang, Y.</w:t>
      </w:r>
      <w:r w:rsidRPr="00804415">
        <w:rPr>
          <w:rFonts w:hint="eastAsia"/>
        </w:rPr>
        <w:t xml:space="preserve"> Q.</w:t>
      </w:r>
      <w:r w:rsidRPr="00804415">
        <w:t>; Lou, X.</w:t>
      </w:r>
      <w:r w:rsidRPr="00804415">
        <w:rPr>
          <w:rFonts w:hint="eastAsia"/>
        </w:rPr>
        <w:t xml:space="preserve"> D.</w:t>
      </w:r>
      <w:r w:rsidRPr="00804415">
        <w:t xml:space="preserve">; Xia, F. </w:t>
      </w:r>
      <w:r w:rsidRPr="00804415">
        <w:rPr>
          <w:i/>
        </w:rPr>
        <w:t>Anal. Chem.</w:t>
      </w:r>
      <w:r w:rsidRPr="00804415">
        <w:t xml:space="preserve"> </w:t>
      </w:r>
      <w:r w:rsidRPr="00804415">
        <w:rPr>
          <w:b/>
        </w:rPr>
        <w:t>2018</w:t>
      </w:r>
      <w:r w:rsidRPr="00804415">
        <w:t xml:space="preserve">, </w:t>
      </w:r>
      <w:r w:rsidRPr="00804415">
        <w:rPr>
          <w:i/>
        </w:rPr>
        <w:t>90</w:t>
      </w:r>
      <w:r w:rsidRPr="00804415">
        <w:t>, 577-588.</w:t>
      </w:r>
    </w:p>
    <w:p w14:paraId="4A9EEE51" w14:textId="77777777" w:rsidR="00A249A0" w:rsidRPr="00804415" w:rsidRDefault="00A249A0" w:rsidP="00A249A0">
      <w:pPr>
        <w:pStyle w:val="TFReferencesSection"/>
      </w:pPr>
      <w:r w:rsidRPr="00804415">
        <w:t>(3) Zhao, X.</w:t>
      </w:r>
      <w:r w:rsidRPr="00804415">
        <w:rPr>
          <w:rFonts w:hint="eastAsia"/>
        </w:rPr>
        <w:t xml:space="preserve"> </w:t>
      </w:r>
      <w:r w:rsidRPr="00804415">
        <w:t>P.; Wang, S.</w:t>
      </w:r>
      <w:r w:rsidRPr="00804415">
        <w:rPr>
          <w:rFonts w:hint="eastAsia"/>
        </w:rPr>
        <w:t xml:space="preserve"> </w:t>
      </w:r>
      <w:r w:rsidRPr="00804415">
        <w:t>S.; Younis, M. R.; Xia, X.</w:t>
      </w:r>
      <w:r w:rsidRPr="00804415">
        <w:rPr>
          <w:rFonts w:hint="eastAsia"/>
        </w:rPr>
        <w:t xml:space="preserve"> </w:t>
      </w:r>
      <w:r w:rsidRPr="00804415">
        <w:t xml:space="preserve">H.; Wang, C. </w:t>
      </w:r>
      <w:r w:rsidRPr="00804415">
        <w:rPr>
          <w:i/>
        </w:rPr>
        <w:t>Anal. Chem.</w:t>
      </w:r>
      <w:r w:rsidRPr="00804415">
        <w:t xml:space="preserve"> </w:t>
      </w:r>
      <w:r w:rsidRPr="00804415">
        <w:rPr>
          <w:b/>
        </w:rPr>
        <w:t>2018</w:t>
      </w:r>
      <w:r w:rsidRPr="00804415">
        <w:t xml:space="preserve">, </w:t>
      </w:r>
      <w:r w:rsidRPr="00804415">
        <w:rPr>
          <w:i/>
        </w:rPr>
        <w:t>90</w:t>
      </w:r>
      <w:r w:rsidRPr="00804415">
        <w:t>, 896-902.</w:t>
      </w:r>
    </w:p>
    <w:p w14:paraId="4E29701E" w14:textId="77777777" w:rsidR="00A249A0" w:rsidRPr="00804415" w:rsidRDefault="00A249A0" w:rsidP="00A249A0">
      <w:pPr>
        <w:pStyle w:val="TFReferencesSection"/>
      </w:pPr>
      <w:r w:rsidRPr="00804415">
        <w:t>(4) Gao, P.</w:t>
      </w:r>
      <w:r w:rsidRPr="00804415">
        <w:rPr>
          <w:rFonts w:hint="eastAsia"/>
        </w:rPr>
        <w:t xml:space="preserve"> C.</w:t>
      </w:r>
      <w:r w:rsidRPr="00804415">
        <w:t>; Hu, L.</w:t>
      </w:r>
      <w:r w:rsidRPr="00804415">
        <w:rPr>
          <w:rFonts w:hint="eastAsia"/>
        </w:rPr>
        <w:t xml:space="preserve"> T.</w:t>
      </w:r>
      <w:r w:rsidRPr="00804415">
        <w:t>; Liu, N.</w:t>
      </w:r>
      <w:r w:rsidRPr="00804415">
        <w:rPr>
          <w:rFonts w:hint="eastAsia"/>
        </w:rPr>
        <w:t xml:space="preserve"> N</w:t>
      </w:r>
      <w:r w:rsidRPr="00804415">
        <w:t>; Yang, Z.</w:t>
      </w:r>
      <w:r w:rsidRPr="00804415">
        <w:rPr>
          <w:rFonts w:hint="eastAsia"/>
        </w:rPr>
        <w:t xml:space="preserve"> K.</w:t>
      </w:r>
      <w:r w:rsidRPr="00804415">
        <w:t>; Lou, X.</w:t>
      </w:r>
      <w:r w:rsidRPr="00804415">
        <w:rPr>
          <w:rFonts w:hint="eastAsia"/>
        </w:rPr>
        <w:t xml:space="preserve"> D.</w:t>
      </w:r>
      <w:r w:rsidRPr="00804415">
        <w:t>; Zhai, T.</w:t>
      </w:r>
      <w:r w:rsidRPr="00804415">
        <w:rPr>
          <w:rFonts w:hint="eastAsia"/>
        </w:rPr>
        <w:t xml:space="preserve"> Y</w:t>
      </w:r>
      <w:r w:rsidR="00693B42" w:rsidRPr="00804415">
        <w:rPr>
          <w:rFonts w:hint="eastAsia"/>
          <w:lang w:eastAsia="zh-CN"/>
        </w:rPr>
        <w:t>.</w:t>
      </w:r>
      <w:r w:rsidRPr="00804415">
        <w:t>; Li, H.</w:t>
      </w:r>
      <w:r w:rsidRPr="00804415">
        <w:rPr>
          <w:rFonts w:hint="eastAsia"/>
        </w:rPr>
        <w:t xml:space="preserve"> Q</w:t>
      </w:r>
      <w:r w:rsidR="00693B42" w:rsidRPr="00804415">
        <w:rPr>
          <w:rFonts w:hint="eastAsia"/>
          <w:lang w:eastAsia="zh-CN"/>
        </w:rPr>
        <w:t>.</w:t>
      </w:r>
      <w:r w:rsidRPr="00804415">
        <w:t xml:space="preserve">; Xia, F. </w:t>
      </w:r>
      <w:r w:rsidRPr="00804415">
        <w:rPr>
          <w:rFonts w:hint="eastAsia"/>
          <w:i/>
        </w:rPr>
        <w:t xml:space="preserve">Adv. Mater. </w:t>
      </w:r>
      <w:r w:rsidRPr="00804415">
        <w:rPr>
          <w:b/>
        </w:rPr>
        <w:t>2016</w:t>
      </w:r>
      <w:r w:rsidRPr="00804415">
        <w:t xml:space="preserve">, </w:t>
      </w:r>
      <w:r w:rsidRPr="00804415">
        <w:rPr>
          <w:i/>
        </w:rPr>
        <w:t>28</w:t>
      </w:r>
      <w:r w:rsidRPr="00804415">
        <w:t>, 460-465.</w:t>
      </w:r>
    </w:p>
    <w:p w14:paraId="26BF0ECF" w14:textId="77777777" w:rsidR="00A249A0" w:rsidRPr="00804415" w:rsidRDefault="00A249A0" w:rsidP="00A249A0">
      <w:pPr>
        <w:pStyle w:val="TFReferencesSection"/>
      </w:pPr>
      <w:r w:rsidRPr="00804415">
        <w:t>(5) Xiao, K.; Xie, G.</w:t>
      </w:r>
      <w:r w:rsidRPr="00804415">
        <w:rPr>
          <w:rFonts w:hint="eastAsia"/>
        </w:rPr>
        <w:t xml:space="preserve"> H.</w:t>
      </w:r>
      <w:r w:rsidRPr="00804415">
        <w:t>; Zhang, Z.; Kong, X.</w:t>
      </w:r>
      <w:r w:rsidRPr="00804415">
        <w:rPr>
          <w:rFonts w:hint="eastAsia"/>
        </w:rPr>
        <w:t xml:space="preserve"> </w:t>
      </w:r>
      <w:r w:rsidRPr="00804415">
        <w:t>Y.; Liu, Q.; Li, P.; Wen, L.</w:t>
      </w:r>
      <w:r w:rsidRPr="00804415">
        <w:rPr>
          <w:rFonts w:hint="eastAsia"/>
        </w:rPr>
        <w:t xml:space="preserve"> P.</w:t>
      </w:r>
      <w:r w:rsidRPr="00804415">
        <w:t xml:space="preserve">; Jiang, L. </w:t>
      </w:r>
      <w:r w:rsidRPr="00804415">
        <w:rPr>
          <w:rFonts w:hint="eastAsia"/>
          <w:i/>
        </w:rPr>
        <w:t>Adv. Mater.</w:t>
      </w:r>
      <w:r w:rsidRPr="00804415">
        <w:rPr>
          <w:rFonts w:hint="eastAsia"/>
        </w:rPr>
        <w:t xml:space="preserve"> </w:t>
      </w:r>
      <w:r w:rsidRPr="00804415">
        <w:rPr>
          <w:b/>
        </w:rPr>
        <w:t>2016</w:t>
      </w:r>
      <w:r w:rsidRPr="00804415">
        <w:t xml:space="preserve">, </w:t>
      </w:r>
      <w:r w:rsidRPr="00804415">
        <w:rPr>
          <w:i/>
        </w:rPr>
        <w:t>28</w:t>
      </w:r>
      <w:r w:rsidRPr="00804415">
        <w:t>, 3345-3350.</w:t>
      </w:r>
    </w:p>
    <w:p w14:paraId="0AA7E1DC" w14:textId="77777777" w:rsidR="00A249A0" w:rsidRPr="00804415" w:rsidRDefault="00A249A0" w:rsidP="00A249A0">
      <w:pPr>
        <w:pStyle w:val="TFReferencesSection"/>
      </w:pPr>
      <w:r w:rsidRPr="00804415">
        <w:t>(6) Liu, Q.; Xiao, K.; Wen, L.</w:t>
      </w:r>
      <w:r w:rsidRPr="00804415">
        <w:rPr>
          <w:rFonts w:hint="eastAsia"/>
        </w:rPr>
        <w:t xml:space="preserve"> P</w:t>
      </w:r>
      <w:r w:rsidR="00693B42" w:rsidRPr="00804415">
        <w:rPr>
          <w:rFonts w:hint="eastAsia"/>
          <w:lang w:eastAsia="zh-CN"/>
        </w:rPr>
        <w:t>.</w:t>
      </w:r>
      <w:r w:rsidRPr="00804415">
        <w:t>; Lu, H.; Liu, Y.</w:t>
      </w:r>
      <w:r w:rsidRPr="00804415">
        <w:rPr>
          <w:rFonts w:hint="eastAsia"/>
        </w:rPr>
        <w:t xml:space="preserve"> H</w:t>
      </w:r>
      <w:r w:rsidR="00693B42" w:rsidRPr="00804415">
        <w:rPr>
          <w:rFonts w:hint="eastAsia"/>
          <w:lang w:eastAsia="zh-CN"/>
        </w:rPr>
        <w:t>.</w:t>
      </w:r>
      <w:r w:rsidRPr="00804415">
        <w:t>; Kong, X.</w:t>
      </w:r>
      <w:r w:rsidRPr="00804415">
        <w:rPr>
          <w:rFonts w:hint="eastAsia"/>
        </w:rPr>
        <w:t xml:space="preserve"> </w:t>
      </w:r>
      <w:r w:rsidRPr="00804415">
        <w:t>Y.; Xie, G.</w:t>
      </w:r>
      <w:r w:rsidRPr="00804415">
        <w:rPr>
          <w:rFonts w:hint="eastAsia"/>
        </w:rPr>
        <w:t xml:space="preserve"> H.</w:t>
      </w:r>
      <w:r w:rsidRPr="00804415">
        <w:t>; Zhang, Z.; Bo, Z.</w:t>
      </w:r>
      <w:r w:rsidRPr="00804415">
        <w:rPr>
          <w:rFonts w:hint="eastAsia"/>
        </w:rPr>
        <w:t xml:space="preserve"> S.</w:t>
      </w:r>
      <w:r w:rsidRPr="00804415">
        <w:t xml:space="preserve">; Jiang, L. </w:t>
      </w:r>
      <w:r w:rsidRPr="00804415">
        <w:rPr>
          <w:i/>
        </w:rPr>
        <w:t>J. Am. Chem. Soc.</w:t>
      </w:r>
      <w:r w:rsidRPr="00804415">
        <w:t xml:space="preserve"> </w:t>
      </w:r>
      <w:r w:rsidRPr="00804415">
        <w:rPr>
          <w:b/>
        </w:rPr>
        <w:t>2015</w:t>
      </w:r>
      <w:r w:rsidRPr="00804415">
        <w:t xml:space="preserve">, </w:t>
      </w:r>
      <w:r w:rsidRPr="00804415">
        <w:rPr>
          <w:i/>
        </w:rPr>
        <w:t>137</w:t>
      </w:r>
      <w:r w:rsidRPr="00804415">
        <w:t>, 11976-11983.</w:t>
      </w:r>
    </w:p>
    <w:p w14:paraId="65907369" w14:textId="77777777" w:rsidR="00A249A0" w:rsidRPr="00804415" w:rsidRDefault="00A249A0" w:rsidP="00A249A0">
      <w:pPr>
        <w:pStyle w:val="TFReferencesSection"/>
      </w:pPr>
      <w:r w:rsidRPr="00804415">
        <w:t>(7) Niu, B.; Xiao, K.; Huang, X.</w:t>
      </w:r>
      <w:r w:rsidRPr="00804415">
        <w:rPr>
          <w:rFonts w:hint="eastAsia"/>
        </w:rPr>
        <w:t xml:space="preserve"> D.</w:t>
      </w:r>
      <w:r w:rsidRPr="00804415">
        <w:t>; Zhang, Z.; Kong, X.</w:t>
      </w:r>
      <w:r w:rsidRPr="00804415">
        <w:rPr>
          <w:rFonts w:hint="eastAsia"/>
        </w:rPr>
        <w:t xml:space="preserve"> </w:t>
      </w:r>
      <w:r w:rsidRPr="00804415">
        <w:t>Y.; Wang, Z.</w:t>
      </w:r>
      <w:r w:rsidRPr="00804415">
        <w:rPr>
          <w:rFonts w:hint="eastAsia"/>
        </w:rPr>
        <w:t xml:space="preserve"> Q.</w:t>
      </w:r>
      <w:r w:rsidRPr="00804415">
        <w:t>; Wen, L.</w:t>
      </w:r>
      <w:r w:rsidRPr="00804415">
        <w:rPr>
          <w:rFonts w:hint="eastAsia"/>
        </w:rPr>
        <w:t xml:space="preserve"> P.</w:t>
      </w:r>
      <w:r w:rsidRPr="00804415">
        <w:t xml:space="preserve">; Jiang, L. </w:t>
      </w:r>
      <w:r w:rsidRPr="00804415">
        <w:rPr>
          <w:i/>
        </w:rPr>
        <w:t>ACS Appl. Mater. Interfaces</w:t>
      </w:r>
      <w:r w:rsidRPr="00804415">
        <w:t xml:space="preserve"> </w:t>
      </w:r>
      <w:r w:rsidRPr="00804415">
        <w:rPr>
          <w:b/>
        </w:rPr>
        <w:t>2018</w:t>
      </w:r>
      <w:r w:rsidRPr="00804415">
        <w:t xml:space="preserve">, </w:t>
      </w:r>
      <w:r w:rsidRPr="00804415">
        <w:rPr>
          <w:i/>
        </w:rPr>
        <w:t>10</w:t>
      </w:r>
      <w:r w:rsidRPr="00804415">
        <w:t>, 22632-22639.</w:t>
      </w:r>
    </w:p>
    <w:p w14:paraId="71A86FB7" w14:textId="77777777" w:rsidR="00A249A0" w:rsidRPr="00804415" w:rsidRDefault="00A249A0" w:rsidP="00A249A0">
      <w:pPr>
        <w:pStyle w:val="TFReferencesSection"/>
      </w:pPr>
      <w:r w:rsidRPr="00804415">
        <w:t xml:space="preserve">(8) Heins, E. A.; Siwy, Z. S.; Baker, L. A.; Martin, C. R. </w:t>
      </w:r>
      <w:r w:rsidRPr="00804415">
        <w:rPr>
          <w:i/>
        </w:rPr>
        <w:t>Nano Lett.</w:t>
      </w:r>
      <w:r w:rsidRPr="00804415">
        <w:t xml:space="preserve"> </w:t>
      </w:r>
      <w:r w:rsidRPr="00804415">
        <w:rPr>
          <w:b/>
        </w:rPr>
        <w:t>2005</w:t>
      </w:r>
      <w:r w:rsidRPr="00804415">
        <w:t xml:space="preserve">, </w:t>
      </w:r>
      <w:r w:rsidRPr="00804415">
        <w:rPr>
          <w:i/>
        </w:rPr>
        <w:t>5</w:t>
      </w:r>
      <w:r w:rsidRPr="00804415">
        <w:t>, 1824-1829.</w:t>
      </w:r>
    </w:p>
    <w:p w14:paraId="65D2A0E3" w14:textId="77777777" w:rsidR="00A249A0" w:rsidRPr="00804415" w:rsidRDefault="00A249A0" w:rsidP="00A249A0">
      <w:pPr>
        <w:pStyle w:val="TFReferencesSection"/>
      </w:pPr>
      <w:r w:rsidRPr="00804415">
        <w:t xml:space="preserve">(9) Sexton, L. T.; Mukaibo, H.; Katira, P.; Hess, H.; Sherrill, S. A.; Horne, L. P.; Martin, C. R. </w:t>
      </w:r>
      <w:r w:rsidRPr="00804415">
        <w:rPr>
          <w:i/>
        </w:rPr>
        <w:t>J. Am. Chem. Soc.</w:t>
      </w:r>
      <w:r w:rsidRPr="00804415">
        <w:t xml:space="preserve"> </w:t>
      </w:r>
      <w:r w:rsidRPr="00804415">
        <w:rPr>
          <w:b/>
        </w:rPr>
        <w:t>2010</w:t>
      </w:r>
      <w:r w:rsidRPr="00804415">
        <w:t xml:space="preserve">, </w:t>
      </w:r>
      <w:r w:rsidRPr="00804415">
        <w:rPr>
          <w:i/>
        </w:rPr>
        <w:t>132</w:t>
      </w:r>
      <w:r w:rsidRPr="00804415">
        <w:t>, 6755-6763.</w:t>
      </w:r>
    </w:p>
    <w:p w14:paraId="5C730366" w14:textId="77777777" w:rsidR="00A249A0" w:rsidRPr="00804415" w:rsidRDefault="00A249A0" w:rsidP="00A249A0">
      <w:pPr>
        <w:pStyle w:val="TFReferencesSection"/>
      </w:pPr>
      <w:r w:rsidRPr="00804415">
        <w:t>(10) Liao, T.</w:t>
      </w:r>
      <w:r w:rsidRPr="00804415">
        <w:rPr>
          <w:rFonts w:hint="eastAsia"/>
        </w:rPr>
        <w:t xml:space="preserve"> B.</w:t>
      </w:r>
      <w:r w:rsidRPr="00804415">
        <w:t>; Li, X.</w:t>
      </w:r>
      <w:r w:rsidRPr="00804415">
        <w:rPr>
          <w:rFonts w:hint="eastAsia"/>
        </w:rPr>
        <w:t xml:space="preserve"> R.</w:t>
      </w:r>
      <w:r w:rsidRPr="00804415">
        <w:t>; Tong, Q.; Zou, K.; Zhang, H.; Tang, L.</w:t>
      </w:r>
      <w:r w:rsidRPr="00804415">
        <w:rPr>
          <w:rFonts w:hint="eastAsia"/>
        </w:rPr>
        <w:t xml:space="preserve"> N.</w:t>
      </w:r>
      <w:r w:rsidRPr="00804415">
        <w:t>; Sun, Z.</w:t>
      </w:r>
      <w:r w:rsidRPr="00804415">
        <w:rPr>
          <w:rFonts w:hint="eastAsia"/>
        </w:rPr>
        <w:t xml:space="preserve"> Y.</w:t>
      </w:r>
      <w:r w:rsidRPr="00804415">
        <w:t>; Zhang, G.</w:t>
      </w:r>
      <w:r w:rsidRPr="00804415">
        <w:rPr>
          <w:rFonts w:hint="eastAsia"/>
        </w:rPr>
        <w:t xml:space="preserve"> </w:t>
      </w:r>
      <w:r w:rsidRPr="00804415">
        <w:t xml:space="preserve">J. </w:t>
      </w:r>
      <w:r w:rsidRPr="00804415">
        <w:rPr>
          <w:i/>
        </w:rPr>
        <w:t>Anal. Chem.</w:t>
      </w:r>
      <w:r w:rsidRPr="00804415">
        <w:t xml:space="preserve"> </w:t>
      </w:r>
      <w:r w:rsidRPr="00804415">
        <w:rPr>
          <w:b/>
        </w:rPr>
        <w:t>2017</w:t>
      </w:r>
      <w:r w:rsidRPr="00804415">
        <w:t xml:space="preserve">, </w:t>
      </w:r>
      <w:r w:rsidRPr="00804415">
        <w:rPr>
          <w:i/>
        </w:rPr>
        <w:t>89</w:t>
      </w:r>
      <w:r w:rsidRPr="00804415">
        <w:t>, 5511-5518.</w:t>
      </w:r>
    </w:p>
    <w:p w14:paraId="43563F37" w14:textId="77777777" w:rsidR="00A249A0" w:rsidRPr="00804415" w:rsidRDefault="00A249A0" w:rsidP="00A249A0">
      <w:pPr>
        <w:pStyle w:val="TFReferencesSection"/>
      </w:pPr>
      <w:r w:rsidRPr="00804415">
        <w:t>(11) Zhao, X.</w:t>
      </w:r>
      <w:r w:rsidRPr="00804415">
        <w:rPr>
          <w:rFonts w:hint="eastAsia"/>
        </w:rPr>
        <w:t xml:space="preserve"> </w:t>
      </w:r>
      <w:r w:rsidRPr="00804415">
        <w:t>P.; Zhou, Y.; Zhang, Q.</w:t>
      </w:r>
      <w:r w:rsidRPr="00804415">
        <w:rPr>
          <w:rFonts w:hint="eastAsia"/>
        </w:rPr>
        <w:t xml:space="preserve"> </w:t>
      </w:r>
      <w:r w:rsidRPr="00804415">
        <w:t>W.; Yang, D.</w:t>
      </w:r>
      <w:r w:rsidRPr="00804415">
        <w:rPr>
          <w:rFonts w:hint="eastAsia"/>
        </w:rPr>
        <w:t xml:space="preserve"> </w:t>
      </w:r>
      <w:r w:rsidRPr="00804415">
        <w:t>R.; Wang, C.; Xia, X.</w:t>
      </w:r>
      <w:r w:rsidRPr="00804415">
        <w:rPr>
          <w:rFonts w:hint="eastAsia"/>
        </w:rPr>
        <w:t xml:space="preserve"> </w:t>
      </w:r>
      <w:r w:rsidRPr="00804415">
        <w:t xml:space="preserve">H. </w:t>
      </w:r>
      <w:r w:rsidRPr="00804415">
        <w:rPr>
          <w:i/>
        </w:rPr>
        <w:t>Anal. Chem.</w:t>
      </w:r>
      <w:r w:rsidRPr="00804415">
        <w:t xml:space="preserve"> </w:t>
      </w:r>
      <w:r w:rsidRPr="00804415">
        <w:rPr>
          <w:b/>
        </w:rPr>
        <w:t>2019</w:t>
      </w:r>
      <w:r w:rsidRPr="00804415">
        <w:t xml:space="preserve">, </w:t>
      </w:r>
      <w:r w:rsidRPr="00804415">
        <w:rPr>
          <w:i/>
        </w:rPr>
        <w:t>91</w:t>
      </w:r>
      <w:r w:rsidRPr="00804415">
        <w:t>, 1185-1193.</w:t>
      </w:r>
    </w:p>
    <w:p w14:paraId="5EC3EEAE" w14:textId="77777777" w:rsidR="00A249A0" w:rsidRPr="00804415" w:rsidRDefault="00A249A0" w:rsidP="00A249A0">
      <w:pPr>
        <w:pStyle w:val="TFReferencesSection"/>
      </w:pPr>
      <w:r w:rsidRPr="00804415">
        <w:t>(12) Zhang, Z.; Kong, X.</w:t>
      </w:r>
      <w:r w:rsidRPr="00804415">
        <w:rPr>
          <w:rFonts w:hint="eastAsia"/>
        </w:rPr>
        <w:t xml:space="preserve"> </w:t>
      </w:r>
      <w:r w:rsidRPr="00804415">
        <w:t>Y.; Xiao, K.; Liu, Q.; Xie, G.</w:t>
      </w:r>
      <w:r w:rsidRPr="00804415">
        <w:rPr>
          <w:rFonts w:hint="eastAsia"/>
        </w:rPr>
        <w:t xml:space="preserve"> H.</w:t>
      </w:r>
      <w:r w:rsidRPr="00804415">
        <w:t>; Li, P.; Ma, J.; Tian, Y.; Wen, L.</w:t>
      </w:r>
      <w:r w:rsidRPr="00804415">
        <w:rPr>
          <w:rFonts w:hint="eastAsia"/>
        </w:rPr>
        <w:t xml:space="preserve"> P.</w:t>
      </w:r>
      <w:r w:rsidRPr="00804415">
        <w:t xml:space="preserve">; Jiang, L. </w:t>
      </w:r>
      <w:r w:rsidRPr="00804415">
        <w:rPr>
          <w:i/>
        </w:rPr>
        <w:t>J. Am. Chem. Soc.</w:t>
      </w:r>
      <w:r w:rsidRPr="00804415">
        <w:t xml:space="preserve"> </w:t>
      </w:r>
      <w:r w:rsidRPr="00804415">
        <w:rPr>
          <w:b/>
        </w:rPr>
        <w:t>2015</w:t>
      </w:r>
      <w:r w:rsidRPr="00804415">
        <w:t xml:space="preserve">, </w:t>
      </w:r>
      <w:r w:rsidRPr="00804415">
        <w:rPr>
          <w:i/>
        </w:rPr>
        <w:t>137</w:t>
      </w:r>
      <w:r w:rsidRPr="00804415">
        <w:t>, 14765-14772.</w:t>
      </w:r>
    </w:p>
    <w:p w14:paraId="1DA870EA" w14:textId="77777777" w:rsidR="00A249A0" w:rsidRPr="00804415" w:rsidRDefault="00A249A0" w:rsidP="00A249A0">
      <w:pPr>
        <w:pStyle w:val="TFReferencesSection"/>
        <w:rPr>
          <w:lang w:eastAsia="zh-CN"/>
        </w:rPr>
      </w:pPr>
      <w:r w:rsidRPr="00804415">
        <w:t xml:space="preserve">(13) </w:t>
      </w:r>
      <w:r w:rsidR="00CF6167" w:rsidRPr="00804415">
        <w:t>Siwy, Z. S.;</w:t>
      </w:r>
      <w:r w:rsidRPr="00804415">
        <w:t xml:space="preserve"> Trofin, L.; Kohli, P.; Baker, L. A.; Trautmann, C.; Martin, C. R. </w:t>
      </w:r>
      <w:r w:rsidRPr="00804415">
        <w:rPr>
          <w:i/>
        </w:rPr>
        <w:t>J. Am. Chem. Soc.</w:t>
      </w:r>
      <w:r w:rsidRPr="00804415">
        <w:t xml:space="preserve"> </w:t>
      </w:r>
      <w:r w:rsidRPr="00804415">
        <w:rPr>
          <w:b/>
        </w:rPr>
        <w:t>2005</w:t>
      </w:r>
      <w:r w:rsidRPr="00804415">
        <w:t xml:space="preserve">, </w:t>
      </w:r>
      <w:r w:rsidRPr="00804415">
        <w:rPr>
          <w:i/>
        </w:rPr>
        <w:t>127</w:t>
      </w:r>
      <w:r w:rsidRPr="00804415">
        <w:t>, 5000-5001.</w:t>
      </w:r>
    </w:p>
    <w:p w14:paraId="62008378" w14:textId="77777777" w:rsidR="00A249A0" w:rsidRPr="00804415" w:rsidRDefault="00A249A0" w:rsidP="00A249A0">
      <w:pPr>
        <w:pStyle w:val="TFReferencesSection"/>
      </w:pPr>
      <w:r w:rsidRPr="00804415">
        <w:t>(14) Zhao, X.</w:t>
      </w:r>
      <w:r w:rsidRPr="00804415">
        <w:rPr>
          <w:rFonts w:hint="eastAsia"/>
        </w:rPr>
        <w:t xml:space="preserve"> </w:t>
      </w:r>
      <w:r w:rsidRPr="00804415">
        <w:t>P.; Liu, F.</w:t>
      </w:r>
      <w:r w:rsidRPr="00804415">
        <w:rPr>
          <w:rFonts w:hint="eastAsia"/>
        </w:rPr>
        <w:t xml:space="preserve"> </w:t>
      </w:r>
      <w:r w:rsidRPr="00804415">
        <w:t>F.; Hu, W.</w:t>
      </w:r>
      <w:r w:rsidRPr="00804415">
        <w:rPr>
          <w:rFonts w:hint="eastAsia"/>
        </w:rPr>
        <w:t xml:space="preserve"> </w:t>
      </w:r>
      <w:r w:rsidRPr="00804415">
        <w:t>C.; Younis, M. R.; Wang, C.; Xia, X.</w:t>
      </w:r>
      <w:r w:rsidRPr="00804415">
        <w:rPr>
          <w:rFonts w:hint="eastAsia"/>
        </w:rPr>
        <w:t xml:space="preserve"> </w:t>
      </w:r>
      <w:r w:rsidRPr="00804415">
        <w:t xml:space="preserve">H. </w:t>
      </w:r>
      <w:r w:rsidRPr="00804415">
        <w:rPr>
          <w:i/>
        </w:rPr>
        <w:t>Anal. Chem.</w:t>
      </w:r>
      <w:r w:rsidRPr="00804415">
        <w:t xml:space="preserve"> </w:t>
      </w:r>
      <w:r w:rsidRPr="00804415">
        <w:rPr>
          <w:b/>
        </w:rPr>
        <w:t>2019</w:t>
      </w:r>
      <w:r w:rsidRPr="00804415">
        <w:t xml:space="preserve">, </w:t>
      </w:r>
      <w:r w:rsidRPr="00804415">
        <w:rPr>
          <w:i/>
        </w:rPr>
        <w:t>91</w:t>
      </w:r>
      <w:r w:rsidRPr="00804415">
        <w:t>, 3582-3589.</w:t>
      </w:r>
    </w:p>
    <w:p w14:paraId="48C070DA" w14:textId="77777777" w:rsidR="00A249A0" w:rsidRPr="00804415" w:rsidRDefault="00A249A0" w:rsidP="00A249A0">
      <w:pPr>
        <w:pStyle w:val="TFReferencesSection"/>
      </w:pPr>
      <w:r w:rsidRPr="00804415">
        <w:t xml:space="preserve">(15) Challier, L.; Mavré, F.; Moreau, J.; Fave, C.; Schöllhorn, B.; Marchal, D.; Peyrin, E.; Noël, V.; Limoges, B. </w:t>
      </w:r>
      <w:r w:rsidRPr="00804415">
        <w:rPr>
          <w:i/>
        </w:rPr>
        <w:t>Anal. Chem.</w:t>
      </w:r>
      <w:r w:rsidRPr="00804415">
        <w:t xml:space="preserve"> </w:t>
      </w:r>
      <w:r w:rsidRPr="00804415">
        <w:rPr>
          <w:b/>
        </w:rPr>
        <w:t>2012</w:t>
      </w:r>
      <w:r w:rsidRPr="00804415">
        <w:t xml:space="preserve">, </w:t>
      </w:r>
      <w:r w:rsidRPr="00804415">
        <w:rPr>
          <w:i/>
        </w:rPr>
        <w:t>84</w:t>
      </w:r>
      <w:r w:rsidRPr="00804415">
        <w:t>, 5415-5420.</w:t>
      </w:r>
    </w:p>
    <w:p w14:paraId="19B6485E" w14:textId="77777777" w:rsidR="00A249A0" w:rsidRPr="00804415" w:rsidRDefault="00A249A0" w:rsidP="00A249A0">
      <w:pPr>
        <w:pStyle w:val="TFReferencesSection"/>
      </w:pPr>
      <w:r w:rsidRPr="00804415">
        <w:t xml:space="preserve">(16) </w:t>
      </w:r>
      <w:bookmarkStart w:id="72" w:name="OLE_LINK29"/>
      <w:r w:rsidRPr="00804415">
        <w:t>Ding, S.</w:t>
      </w:r>
      <w:r w:rsidRPr="00804415">
        <w:rPr>
          <w:rFonts w:hint="eastAsia"/>
        </w:rPr>
        <w:t xml:space="preserve"> S.</w:t>
      </w:r>
      <w:r w:rsidRPr="00804415">
        <w:t>; Cao, S.</w:t>
      </w:r>
      <w:r w:rsidRPr="00804415">
        <w:rPr>
          <w:rFonts w:hint="eastAsia"/>
        </w:rPr>
        <w:t xml:space="preserve"> M.</w:t>
      </w:r>
      <w:r w:rsidRPr="00804415">
        <w:t>; Zhu, A.</w:t>
      </w:r>
      <w:r w:rsidRPr="00804415">
        <w:rPr>
          <w:rFonts w:hint="eastAsia"/>
        </w:rPr>
        <w:t xml:space="preserve"> W.</w:t>
      </w:r>
      <w:r w:rsidRPr="00804415">
        <w:t>; Shi, G.</w:t>
      </w:r>
      <w:r w:rsidRPr="00804415">
        <w:rPr>
          <w:rFonts w:hint="eastAsia"/>
        </w:rPr>
        <w:t xml:space="preserve"> Y.</w:t>
      </w:r>
      <w:r w:rsidRPr="00804415">
        <w:t xml:space="preserve"> </w:t>
      </w:r>
      <w:r w:rsidRPr="00804415">
        <w:rPr>
          <w:i/>
        </w:rPr>
        <w:t>Anal. Chem.</w:t>
      </w:r>
      <w:r w:rsidRPr="00804415">
        <w:t xml:space="preserve"> </w:t>
      </w:r>
      <w:r w:rsidRPr="00804415">
        <w:rPr>
          <w:b/>
        </w:rPr>
        <w:t>2016</w:t>
      </w:r>
      <w:r w:rsidRPr="00804415">
        <w:t xml:space="preserve">, </w:t>
      </w:r>
      <w:r w:rsidRPr="00804415">
        <w:rPr>
          <w:i/>
        </w:rPr>
        <w:t>88</w:t>
      </w:r>
      <w:r w:rsidRPr="00804415">
        <w:t>, 12219-12226.</w:t>
      </w:r>
      <w:bookmarkEnd w:id="72"/>
    </w:p>
    <w:p w14:paraId="01030A94" w14:textId="77777777" w:rsidR="00A249A0" w:rsidRPr="00804415" w:rsidRDefault="00A249A0" w:rsidP="00A249A0">
      <w:pPr>
        <w:pStyle w:val="TFReferencesSection"/>
      </w:pPr>
      <w:r w:rsidRPr="00804415">
        <w:t>(17) Wu, K.; Kong, X.</w:t>
      </w:r>
      <w:r w:rsidRPr="00804415">
        <w:rPr>
          <w:rFonts w:hint="eastAsia"/>
        </w:rPr>
        <w:t xml:space="preserve"> </w:t>
      </w:r>
      <w:r w:rsidRPr="00804415">
        <w:t>Y.; Xiao, K.; Wei, Y.; Zhu, C.</w:t>
      </w:r>
      <w:r w:rsidRPr="00804415">
        <w:rPr>
          <w:rFonts w:hint="eastAsia"/>
        </w:rPr>
        <w:t xml:space="preserve"> C.</w:t>
      </w:r>
      <w:r w:rsidRPr="00804415">
        <w:t>; Zhou, R.; Si, M.</w:t>
      </w:r>
      <w:r w:rsidRPr="00804415">
        <w:rPr>
          <w:rFonts w:hint="eastAsia"/>
        </w:rPr>
        <w:t xml:space="preserve"> T.</w:t>
      </w:r>
      <w:r w:rsidRPr="00804415">
        <w:t>; Wang, J.</w:t>
      </w:r>
      <w:r w:rsidRPr="00804415">
        <w:rPr>
          <w:rFonts w:hint="eastAsia"/>
        </w:rPr>
        <w:t xml:space="preserve"> J.</w:t>
      </w:r>
      <w:r w:rsidRPr="00804415">
        <w:t>; Zhang, Y.</w:t>
      </w:r>
      <w:r w:rsidRPr="00804415">
        <w:rPr>
          <w:rFonts w:hint="eastAsia"/>
        </w:rPr>
        <w:t xml:space="preserve"> Q.</w:t>
      </w:r>
      <w:r w:rsidRPr="00804415">
        <w:t>; Wen, L.</w:t>
      </w:r>
      <w:r w:rsidRPr="00804415">
        <w:rPr>
          <w:rFonts w:hint="eastAsia"/>
        </w:rPr>
        <w:t xml:space="preserve"> P. </w:t>
      </w:r>
      <w:bookmarkStart w:id="73" w:name="OLE_LINK26"/>
      <w:bookmarkStart w:id="74" w:name="OLE_LINK27"/>
      <w:r w:rsidRPr="00804415">
        <w:rPr>
          <w:rFonts w:hint="eastAsia"/>
          <w:i/>
        </w:rPr>
        <w:t>Adv. Funct. Mater.</w:t>
      </w:r>
      <w:r w:rsidRPr="00804415">
        <w:rPr>
          <w:rFonts w:hint="eastAsia"/>
        </w:rPr>
        <w:t xml:space="preserve"> </w:t>
      </w:r>
      <w:bookmarkEnd w:id="73"/>
      <w:bookmarkEnd w:id="74"/>
      <w:r w:rsidRPr="00804415">
        <w:t xml:space="preserve"> </w:t>
      </w:r>
      <w:r w:rsidRPr="00804415">
        <w:rPr>
          <w:b/>
        </w:rPr>
        <w:t>2019</w:t>
      </w:r>
      <w:r w:rsidRPr="00804415">
        <w:t xml:space="preserve">, </w:t>
      </w:r>
      <w:r w:rsidRPr="00804415">
        <w:rPr>
          <w:i/>
        </w:rPr>
        <w:t>29</w:t>
      </w:r>
      <w:r w:rsidRPr="00804415">
        <w:t>, 1807953.</w:t>
      </w:r>
    </w:p>
    <w:p w14:paraId="6CB98DBB" w14:textId="77777777" w:rsidR="00A249A0" w:rsidRPr="00804415" w:rsidRDefault="00A249A0" w:rsidP="00A249A0">
      <w:pPr>
        <w:pStyle w:val="TFReferencesSection"/>
      </w:pPr>
      <w:r w:rsidRPr="00804415">
        <w:t xml:space="preserve">(18) Zharov, I.; </w:t>
      </w:r>
      <w:bookmarkStart w:id="75" w:name="OLE_LINK1"/>
      <w:r w:rsidRPr="00804415">
        <w:t>Khabibullin</w:t>
      </w:r>
      <w:bookmarkEnd w:id="75"/>
      <w:r w:rsidRPr="00804415">
        <w:t xml:space="preserve">, A. </w:t>
      </w:r>
      <w:bookmarkStart w:id="76" w:name="OLE_LINK2"/>
      <w:r w:rsidRPr="00804415">
        <w:rPr>
          <w:i/>
        </w:rPr>
        <w:t>Acc</w:t>
      </w:r>
      <w:r w:rsidRPr="00804415">
        <w:rPr>
          <w:rFonts w:hint="eastAsia"/>
          <w:i/>
        </w:rPr>
        <w:t xml:space="preserve">. </w:t>
      </w:r>
      <w:r w:rsidRPr="00804415">
        <w:rPr>
          <w:i/>
        </w:rPr>
        <w:t>Chem</w:t>
      </w:r>
      <w:r w:rsidRPr="00804415">
        <w:rPr>
          <w:rFonts w:hint="eastAsia"/>
          <w:i/>
        </w:rPr>
        <w:t>.</w:t>
      </w:r>
      <w:r w:rsidRPr="00804415">
        <w:rPr>
          <w:i/>
        </w:rPr>
        <w:t xml:space="preserve"> Res</w:t>
      </w:r>
      <w:bookmarkEnd w:id="76"/>
      <w:r w:rsidRPr="00804415">
        <w:rPr>
          <w:rFonts w:hint="eastAsia"/>
          <w:i/>
        </w:rPr>
        <w:t>.</w:t>
      </w:r>
      <w:r w:rsidRPr="00804415">
        <w:t xml:space="preserve"> </w:t>
      </w:r>
      <w:r w:rsidRPr="00804415">
        <w:rPr>
          <w:b/>
        </w:rPr>
        <w:t>2014</w:t>
      </w:r>
      <w:r w:rsidRPr="00804415">
        <w:t xml:space="preserve">, </w:t>
      </w:r>
      <w:r w:rsidRPr="00804415">
        <w:rPr>
          <w:i/>
        </w:rPr>
        <w:t>47</w:t>
      </w:r>
      <w:r w:rsidRPr="00804415">
        <w:t>, 440-449.</w:t>
      </w:r>
    </w:p>
    <w:p w14:paraId="257F2118" w14:textId="77777777" w:rsidR="00A249A0" w:rsidRPr="00804415" w:rsidRDefault="00A249A0" w:rsidP="00A249A0">
      <w:pPr>
        <w:pStyle w:val="TFReferencesSection"/>
      </w:pPr>
      <w:r w:rsidRPr="00804415">
        <w:t>(19) Sun, Y.; Cheng, S.</w:t>
      </w:r>
      <w:r w:rsidRPr="00804415">
        <w:rPr>
          <w:rFonts w:hint="eastAsia"/>
        </w:rPr>
        <w:t xml:space="preserve"> </w:t>
      </w:r>
      <w:r w:rsidRPr="00804415">
        <w:t>Q.; Ma, J.</w:t>
      </w:r>
      <w:r w:rsidRPr="00804415">
        <w:rPr>
          <w:rFonts w:hint="eastAsia"/>
        </w:rPr>
        <w:t xml:space="preserve"> K.</w:t>
      </w:r>
      <w:r w:rsidRPr="00804415">
        <w:t>; Zhu, F.; Hong, W.; Li, H.</w:t>
      </w:r>
      <w:r w:rsidRPr="00804415">
        <w:rPr>
          <w:rFonts w:hint="eastAsia"/>
        </w:rPr>
        <w:t xml:space="preserve"> B.</w:t>
      </w:r>
      <w:r w:rsidRPr="00804415">
        <w:t xml:space="preserve"> </w:t>
      </w:r>
      <w:r w:rsidRPr="00804415">
        <w:rPr>
          <w:i/>
        </w:rPr>
        <w:t>Sens. Actuators B Chem.</w:t>
      </w:r>
      <w:r w:rsidRPr="00804415">
        <w:rPr>
          <w:b/>
        </w:rPr>
        <w:t xml:space="preserve"> 2020</w:t>
      </w:r>
      <w:r w:rsidRPr="00804415">
        <w:t xml:space="preserve">, </w:t>
      </w:r>
      <w:r w:rsidRPr="00804415">
        <w:rPr>
          <w:i/>
        </w:rPr>
        <w:t>323</w:t>
      </w:r>
      <w:r w:rsidRPr="00804415">
        <w:rPr>
          <w:rFonts w:hint="eastAsia"/>
        </w:rPr>
        <w:t>, 128705.</w:t>
      </w:r>
    </w:p>
    <w:p w14:paraId="192552CA" w14:textId="77777777" w:rsidR="00A249A0" w:rsidRPr="00804415" w:rsidRDefault="00A249A0" w:rsidP="00A249A0">
      <w:pPr>
        <w:pStyle w:val="TFReferencesSection"/>
      </w:pPr>
      <w:r w:rsidRPr="00804415">
        <w:t>(20) Sun, Y.; Zhang, F.; Quan, J.</w:t>
      </w:r>
      <w:r w:rsidRPr="00804415">
        <w:rPr>
          <w:rFonts w:hint="eastAsia"/>
        </w:rPr>
        <w:t xml:space="preserve"> X.</w:t>
      </w:r>
      <w:r w:rsidRPr="00804415">
        <w:t>; Zhu, F.; Hong, W.; Ma, J.</w:t>
      </w:r>
      <w:r w:rsidRPr="00804415">
        <w:rPr>
          <w:rFonts w:hint="eastAsia"/>
        </w:rPr>
        <w:t xml:space="preserve"> K.</w:t>
      </w:r>
      <w:r w:rsidRPr="00804415">
        <w:t>; Pang, H.; Sun, Y.; Tian, D.</w:t>
      </w:r>
      <w:r w:rsidRPr="00804415">
        <w:rPr>
          <w:rFonts w:hint="eastAsia"/>
        </w:rPr>
        <w:t xml:space="preserve"> M.</w:t>
      </w:r>
      <w:r w:rsidRPr="00804415">
        <w:t>; Li, H.</w:t>
      </w:r>
      <w:r w:rsidRPr="00804415">
        <w:rPr>
          <w:rFonts w:hint="eastAsia"/>
        </w:rPr>
        <w:t xml:space="preserve"> B.</w:t>
      </w:r>
      <w:r w:rsidRPr="00804415">
        <w:t xml:space="preserve"> </w:t>
      </w:r>
      <w:r w:rsidRPr="00804415">
        <w:rPr>
          <w:i/>
        </w:rPr>
        <w:t>Nat. Commun.</w:t>
      </w:r>
      <w:r w:rsidRPr="00804415">
        <w:t xml:space="preserve"> </w:t>
      </w:r>
      <w:r w:rsidRPr="00804415">
        <w:rPr>
          <w:b/>
        </w:rPr>
        <w:t>2018</w:t>
      </w:r>
      <w:r w:rsidRPr="00804415">
        <w:t xml:space="preserve">, </w:t>
      </w:r>
      <w:r w:rsidRPr="00804415">
        <w:rPr>
          <w:i/>
        </w:rPr>
        <w:t>9</w:t>
      </w:r>
      <w:r w:rsidRPr="00804415">
        <w:t>, 2617.</w:t>
      </w:r>
    </w:p>
    <w:p w14:paraId="47E5C448" w14:textId="77777777" w:rsidR="00A249A0" w:rsidRPr="00804415" w:rsidRDefault="00A249A0" w:rsidP="00A249A0">
      <w:pPr>
        <w:pStyle w:val="TFReferencesSection"/>
      </w:pPr>
      <w:r w:rsidRPr="00804415">
        <w:t>(21) Zhang, F.; Ma, J.</w:t>
      </w:r>
      <w:r w:rsidRPr="00804415">
        <w:rPr>
          <w:rFonts w:hint="eastAsia"/>
        </w:rPr>
        <w:t xml:space="preserve"> K.</w:t>
      </w:r>
      <w:r w:rsidRPr="00804415">
        <w:t>; Sun, Y.; Boussouar, I.; Tian, D.</w:t>
      </w:r>
      <w:r w:rsidRPr="00804415">
        <w:rPr>
          <w:rFonts w:hint="eastAsia"/>
        </w:rPr>
        <w:t xml:space="preserve"> M.</w:t>
      </w:r>
      <w:r w:rsidRPr="00804415">
        <w:t>; Li, H.</w:t>
      </w:r>
      <w:r w:rsidRPr="00804415">
        <w:rPr>
          <w:rFonts w:hint="eastAsia"/>
        </w:rPr>
        <w:t xml:space="preserve"> B.</w:t>
      </w:r>
      <w:r w:rsidRPr="00804415">
        <w:t xml:space="preserve">; Jiang, L. </w:t>
      </w:r>
      <w:r w:rsidRPr="00804415">
        <w:rPr>
          <w:i/>
        </w:rPr>
        <w:t>Chem. Sci.</w:t>
      </w:r>
      <w:r w:rsidRPr="00804415">
        <w:t xml:space="preserve"> </w:t>
      </w:r>
      <w:r w:rsidRPr="00804415">
        <w:rPr>
          <w:b/>
        </w:rPr>
        <w:t>2016</w:t>
      </w:r>
      <w:r w:rsidRPr="00804415">
        <w:t xml:space="preserve">, </w:t>
      </w:r>
      <w:r w:rsidRPr="00804415">
        <w:rPr>
          <w:i/>
        </w:rPr>
        <w:t>7</w:t>
      </w:r>
      <w:r w:rsidRPr="00804415">
        <w:t>, 3227-3233.</w:t>
      </w:r>
    </w:p>
    <w:p w14:paraId="54A7E123" w14:textId="77777777" w:rsidR="00A249A0" w:rsidRPr="00804415" w:rsidRDefault="00A249A0" w:rsidP="00A249A0">
      <w:pPr>
        <w:pStyle w:val="TFReferencesSection"/>
      </w:pPr>
      <w:r w:rsidRPr="00804415">
        <w:t xml:space="preserve">(22) Busschaert, N.; Caltagirone, C.; Van Rossom, W.; Gale, P. A. </w:t>
      </w:r>
      <w:r w:rsidRPr="00804415">
        <w:rPr>
          <w:i/>
        </w:rPr>
        <w:t>Chem. Rev.</w:t>
      </w:r>
      <w:r w:rsidRPr="00804415">
        <w:t xml:space="preserve"> </w:t>
      </w:r>
      <w:r w:rsidRPr="00804415">
        <w:rPr>
          <w:b/>
        </w:rPr>
        <w:t>2015</w:t>
      </w:r>
      <w:r w:rsidRPr="00804415">
        <w:t xml:space="preserve">, </w:t>
      </w:r>
      <w:r w:rsidRPr="00804415">
        <w:rPr>
          <w:i/>
        </w:rPr>
        <w:t>115</w:t>
      </w:r>
      <w:r w:rsidRPr="00804415">
        <w:t>, 8038-8155.</w:t>
      </w:r>
    </w:p>
    <w:p w14:paraId="4774D388" w14:textId="77777777" w:rsidR="00A249A0" w:rsidRPr="00804415" w:rsidRDefault="00A249A0" w:rsidP="00A249A0">
      <w:pPr>
        <w:pStyle w:val="TFReferencesSection"/>
      </w:pPr>
      <w:r w:rsidRPr="00804415">
        <w:t>(23) Yu, G.</w:t>
      </w:r>
      <w:r w:rsidRPr="00804415">
        <w:rPr>
          <w:rFonts w:hint="eastAsia"/>
        </w:rPr>
        <w:t xml:space="preserve"> C.</w:t>
      </w:r>
      <w:r w:rsidRPr="00804415">
        <w:t>; Jie, K.</w:t>
      </w:r>
      <w:r w:rsidRPr="00804415">
        <w:rPr>
          <w:rFonts w:hint="eastAsia"/>
        </w:rPr>
        <w:t xml:space="preserve"> C.</w:t>
      </w:r>
      <w:r w:rsidRPr="00804415">
        <w:t>; Huang, F.</w:t>
      </w:r>
      <w:r w:rsidRPr="00804415">
        <w:rPr>
          <w:rFonts w:hint="eastAsia"/>
        </w:rPr>
        <w:t xml:space="preserve"> H.</w:t>
      </w:r>
      <w:r w:rsidRPr="00804415">
        <w:t xml:space="preserve"> </w:t>
      </w:r>
      <w:r w:rsidRPr="00804415">
        <w:rPr>
          <w:i/>
        </w:rPr>
        <w:t>Chem. Rev.</w:t>
      </w:r>
      <w:r w:rsidRPr="00804415">
        <w:t xml:space="preserve"> </w:t>
      </w:r>
      <w:r w:rsidRPr="00804415">
        <w:rPr>
          <w:b/>
        </w:rPr>
        <w:t>2015</w:t>
      </w:r>
      <w:r w:rsidRPr="00804415">
        <w:t xml:space="preserve">, </w:t>
      </w:r>
      <w:r w:rsidRPr="00804415">
        <w:rPr>
          <w:i/>
        </w:rPr>
        <w:t>115</w:t>
      </w:r>
      <w:r w:rsidRPr="00804415">
        <w:t>, 7240-7303.</w:t>
      </w:r>
    </w:p>
    <w:p w14:paraId="67E3DDBF" w14:textId="77777777" w:rsidR="00A249A0" w:rsidRPr="00804415" w:rsidRDefault="00A249A0" w:rsidP="00A249A0">
      <w:pPr>
        <w:pStyle w:val="TFReferencesSection"/>
      </w:pPr>
      <w:r w:rsidRPr="00804415">
        <w:t>(24) Zhang, C.</w:t>
      </w:r>
      <w:r w:rsidRPr="00804415">
        <w:rPr>
          <w:rFonts w:hint="eastAsia"/>
        </w:rPr>
        <w:t xml:space="preserve"> </w:t>
      </w:r>
      <w:r w:rsidRPr="00804415">
        <w:t>C.; Li, S.</w:t>
      </w:r>
      <w:r w:rsidRPr="00804415">
        <w:rPr>
          <w:rFonts w:hint="eastAsia"/>
        </w:rPr>
        <w:t xml:space="preserve"> </w:t>
      </w:r>
      <w:r w:rsidRPr="00804415">
        <w:t>H.; Zhang, C.</w:t>
      </w:r>
      <w:r w:rsidRPr="00804415">
        <w:rPr>
          <w:rFonts w:hint="eastAsia"/>
        </w:rPr>
        <w:t xml:space="preserve"> </w:t>
      </w:r>
      <w:r w:rsidRPr="00804415">
        <w:t xml:space="preserve">F.; Liu, Y. </w:t>
      </w:r>
      <w:bookmarkStart w:id="77" w:name="OLE_LINK3"/>
      <w:bookmarkStart w:id="78" w:name="OLE_LINK4"/>
      <w:r w:rsidRPr="00804415">
        <w:rPr>
          <w:i/>
        </w:rPr>
        <w:t>Sci</w:t>
      </w:r>
      <w:r w:rsidRPr="00804415">
        <w:rPr>
          <w:rFonts w:hint="eastAsia"/>
          <w:i/>
        </w:rPr>
        <w:t xml:space="preserve">. </w:t>
      </w:r>
      <w:r w:rsidRPr="00804415">
        <w:rPr>
          <w:i/>
        </w:rPr>
        <w:t>Rep</w:t>
      </w:r>
      <w:bookmarkEnd w:id="77"/>
      <w:bookmarkEnd w:id="78"/>
      <w:r w:rsidRPr="00804415">
        <w:rPr>
          <w:rFonts w:hint="eastAsia"/>
          <w:i/>
        </w:rPr>
        <w:t>.</w:t>
      </w:r>
      <w:r w:rsidRPr="00804415">
        <w:t xml:space="preserve"> </w:t>
      </w:r>
      <w:r w:rsidRPr="00804415">
        <w:rPr>
          <w:b/>
        </w:rPr>
        <w:t>2016</w:t>
      </w:r>
      <w:r w:rsidRPr="00804415">
        <w:t xml:space="preserve">, </w:t>
      </w:r>
      <w:r w:rsidRPr="00804415">
        <w:rPr>
          <w:i/>
        </w:rPr>
        <w:t>6</w:t>
      </w:r>
      <w:r w:rsidRPr="00804415">
        <w:t>, 37014.</w:t>
      </w:r>
    </w:p>
    <w:p w14:paraId="2BBEE452" w14:textId="77777777" w:rsidR="00A249A0" w:rsidRPr="00804415" w:rsidRDefault="00A249A0" w:rsidP="00A249A0">
      <w:pPr>
        <w:pStyle w:val="TFReferencesSection"/>
      </w:pPr>
      <w:r w:rsidRPr="00804415">
        <w:t xml:space="preserve">(25) Kakuta, T.; Yamagishi, T.; Ogoshi, T. </w:t>
      </w:r>
      <w:r w:rsidRPr="00804415">
        <w:rPr>
          <w:i/>
        </w:rPr>
        <w:t>Acc</w:t>
      </w:r>
      <w:r w:rsidRPr="00804415">
        <w:rPr>
          <w:rFonts w:hint="eastAsia"/>
          <w:i/>
        </w:rPr>
        <w:t xml:space="preserve">. </w:t>
      </w:r>
      <w:r w:rsidRPr="00804415">
        <w:rPr>
          <w:i/>
        </w:rPr>
        <w:t>Chem</w:t>
      </w:r>
      <w:r w:rsidRPr="00804415">
        <w:rPr>
          <w:rFonts w:hint="eastAsia"/>
          <w:i/>
        </w:rPr>
        <w:t>.</w:t>
      </w:r>
      <w:r w:rsidRPr="00804415">
        <w:rPr>
          <w:i/>
        </w:rPr>
        <w:t xml:space="preserve"> Res</w:t>
      </w:r>
      <w:r w:rsidRPr="00804415">
        <w:rPr>
          <w:rFonts w:hint="eastAsia"/>
          <w:i/>
        </w:rPr>
        <w:t>.</w:t>
      </w:r>
      <w:r w:rsidRPr="00804415">
        <w:t xml:space="preserve"> </w:t>
      </w:r>
      <w:r w:rsidRPr="00804415">
        <w:rPr>
          <w:b/>
        </w:rPr>
        <w:t>2018</w:t>
      </w:r>
      <w:r w:rsidRPr="00804415">
        <w:t xml:space="preserve">, </w:t>
      </w:r>
      <w:r w:rsidRPr="00804415">
        <w:rPr>
          <w:i/>
        </w:rPr>
        <w:t>51</w:t>
      </w:r>
      <w:r w:rsidRPr="00804415">
        <w:t>, 1656-1666.</w:t>
      </w:r>
    </w:p>
    <w:p w14:paraId="5549E1E6" w14:textId="77777777" w:rsidR="00A249A0" w:rsidRPr="00804415" w:rsidRDefault="00A249A0" w:rsidP="00A249A0">
      <w:pPr>
        <w:pStyle w:val="TFReferencesSection"/>
      </w:pPr>
      <w:r w:rsidRPr="00804415">
        <w:t>(26) Strutt, N. L.; Zhang, H.</w:t>
      </w:r>
      <w:r w:rsidRPr="00804415">
        <w:rPr>
          <w:rFonts w:hint="eastAsia"/>
        </w:rPr>
        <w:t xml:space="preserve"> C.</w:t>
      </w:r>
      <w:r w:rsidRPr="00804415">
        <w:t xml:space="preserve">; Schneebeli, S. T.; Stoddart, J. F. </w:t>
      </w:r>
      <w:r w:rsidRPr="00804415">
        <w:rPr>
          <w:i/>
        </w:rPr>
        <w:t>Acc</w:t>
      </w:r>
      <w:r w:rsidRPr="00804415">
        <w:rPr>
          <w:rFonts w:hint="eastAsia"/>
          <w:i/>
        </w:rPr>
        <w:t xml:space="preserve">. </w:t>
      </w:r>
      <w:r w:rsidRPr="00804415">
        <w:rPr>
          <w:i/>
        </w:rPr>
        <w:t>Chem</w:t>
      </w:r>
      <w:r w:rsidRPr="00804415">
        <w:rPr>
          <w:rFonts w:hint="eastAsia"/>
          <w:i/>
        </w:rPr>
        <w:t>.</w:t>
      </w:r>
      <w:r w:rsidRPr="00804415">
        <w:rPr>
          <w:i/>
        </w:rPr>
        <w:t xml:space="preserve"> Res</w:t>
      </w:r>
      <w:r w:rsidRPr="00804415">
        <w:rPr>
          <w:rFonts w:hint="eastAsia"/>
          <w:i/>
        </w:rPr>
        <w:t>.</w:t>
      </w:r>
      <w:r w:rsidRPr="00804415">
        <w:t xml:space="preserve"> </w:t>
      </w:r>
      <w:r w:rsidRPr="00804415">
        <w:rPr>
          <w:b/>
        </w:rPr>
        <w:t>2014</w:t>
      </w:r>
      <w:r w:rsidRPr="00804415">
        <w:t xml:space="preserve">, </w:t>
      </w:r>
      <w:r w:rsidRPr="00804415">
        <w:rPr>
          <w:i/>
        </w:rPr>
        <w:t>47</w:t>
      </w:r>
      <w:r w:rsidRPr="00804415">
        <w:t>, 2631-2642.</w:t>
      </w:r>
    </w:p>
    <w:p w14:paraId="0E6C12AB" w14:textId="77777777" w:rsidR="00A249A0" w:rsidRPr="00804415" w:rsidRDefault="00A249A0" w:rsidP="00A249A0">
      <w:pPr>
        <w:pStyle w:val="TFReferencesSection"/>
      </w:pPr>
      <w:r w:rsidRPr="00804415">
        <w:t xml:space="preserve">(27) Ogoshi, T.; Takashima, S.; Inada, N.; Asakawa, H.; Fukuma, T.; Shoji, Y.; Kajitani, T.; Fukushima, T.; Tada, T.; Dotera, T.; Kakuta, T.; Yamagishi, T. </w:t>
      </w:r>
      <w:r w:rsidRPr="00804415">
        <w:rPr>
          <w:i/>
        </w:rPr>
        <w:t>Commun</w:t>
      </w:r>
      <w:r w:rsidRPr="00804415">
        <w:rPr>
          <w:rFonts w:hint="eastAsia"/>
          <w:i/>
        </w:rPr>
        <w:t>.</w:t>
      </w:r>
      <w:r w:rsidRPr="00804415">
        <w:rPr>
          <w:i/>
        </w:rPr>
        <w:t xml:space="preserve"> Chem</w:t>
      </w:r>
      <w:r w:rsidRPr="00804415">
        <w:rPr>
          <w:rFonts w:hint="eastAsia"/>
          <w:i/>
        </w:rPr>
        <w:t>.</w:t>
      </w:r>
      <w:r w:rsidRPr="00804415">
        <w:t xml:space="preserve"> </w:t>
      </w:r>
      <w:r w:rsidRPr="00804415">
        <w:rPr>
          <w:b/>
        </w:rPr>
        <w:t>2018</w:t>
      </w:r>
      <w:r w:rsidRPr="00804415">
        <w:t xml:space="preserve">, </w:t>
      </w:r>
      <w:r w:rsidRPr="00804415">
        <w:rPr>
          <w:i/>
        </w:rPr>
        <w:t>1</w:t>
      </w:r>
      <w:r w:rsidRPr="00804415">
        <w:t>, 92.</w:t>
      </w:r>
    </w:p>
    <w:p w14:paraId="6314E2FD" w14:textId="77777777" w:rsidR="00F0602A" w:rsidRPr="00804415" w:rsidRDefault="00A249A0" w:rsidP="00AE024E">
      <w:pPr>
        <w:pStyle w:val="TFReferencesSection"/>
        <w:rPr>
          <w:lang w:eastAsia="zh-CN"/>
        </w:rPr>
      </w:pPr>
      <w:r w:rsidRPr="00804415">
        <w:t>(28) Hua, B.; Shao, L.; Zhang, Z.</w:t>
      </w:r>
      <w:r w:rsidRPr="00804415">
        <w:rPr>
          <w:rFonts w:hint="eastAsia"/>
        </w:rPr>
        <w:t xml:space="preserve"> H.</w:t>
      </w:r>
      <w:r w:rsidRPr="00804415">
        <w:t>; Liu, J.</w:t>
      </w:r>
      <w:r w:rsidRPr="00804415">
        <w:rPr>
          <w:rFonts w:hint="eastAsia"/>
        </w:rPr>
        <w:t xml:space="preserve"> Y.</w:t>
      </w:r>
      <w:r w:rsidRPr="00804415">
        <w:t>; Huang, F.</w:t>
      </w:r>
      <w:r w:rsidRPr="00804415">
        <w:rPr>
          <w:rFonts w:hint="eastAsia"/>
        </w:rPr>
        <w:t xml:space="preserve"> H.</w:t>
      </w:r>
      <w:r w:rsidRPr="00804415">
        <w:t xml:space="preserve"> </w:t>
      </w:r>
      <w:r w:rsidRPr="00804415">
        <w:rPr>
          <w:i/>
        </w:rPr>
        <w:t>J. Am. Chem. Soc.</w:t>
      </w:r>
      <w:r w:rsidRPr="00804415">
        <w:t xml:space="preserve"> </w:t>
      </w:r>
      <w:r w:rsidRPr="00804415">
        <w:rPr>
          <w:b/>
        </w:rPr>
        <w:t>2019</w:t>
      </w:r>
      <w:r w:rsidRPr="00804415">
        <w:t xml:space="preserve">, </w:t>
      </w:r>
      <w:r w:rsidRPr="00804415">
        <w:rPr>
          <w:i/>
        </w:rPr>
        <w:t>141</w:t>
      </w:r>
      <w:r w:rsidRPr="00804415">
        <w:t>, 15008-15012.</w:t>
      </w:r>
    </w:p>
    <w:p w14:paraId="3354FEF2" w14:textId="77777777" w:rsidR="00AE024E" w:rsidRPr="00804415" w:rsidRDefault="00AE024E" w:rsidP="00AE024E">
      <w:pPr>
        <w:pStyle w:val="TFReferencesSection"/>
      </w:pPr>
      <w:r w:rsidRPr="00804415">
        <w:t>(</w:t>
      </w:r>
      <w:r w:rsidR="00F0602A" w:rsidRPr="00804415">
        <w:rPr>
          <w:rFonts w:hint="eastAsia"/>
          <w:lang w:eastAsia="zh-CN"/>
        </w:rPr>
        <w:t>29</w:t>
      </w:r>
      <w:r w:rsidRPr="00804415">
        <w:t xml:space="preserve">) Lou, X. W.; Miller, D. J.; Hawthorne, S. B. </w:t>
      </w:r>
      <w:r w:rsidRPr="00804415">
        <w:rPr>
          <w:i/>
        </w:rPr>
        <w:t xml:space="preserve">Anal. Chem. </w:t>
      </w:r>
      <w:r w:rsidRPr="00804415">
        <w:rPr>
          <w:b/>
        </w:rPr>
        <w:t>2000,</w:t>
      </w:r>
      <w:r w:rsidRPr="00804415">
        <w:t xml:space="preserve"> </w:t>
      </w:r>
      <w:r w:rsidRPr="00804415">
        <w:rPr>
          <w:i/>
        </w:rPr>
        <w:t>72</w:t>
      </w:r>
      <w:r w:rsidRPr="00804415">
        <w:t>, 481-488.</w:t>
      </w:r>
    </w:p>
    <w:p w14:paraId="5EC54721" w14:textId="77777777" w:rsidR="00AE024E" w:rsidRPr="00804415" w:rsidRDefault="00AE024E" w:rsidP="00AE024E">
      <w:pPr>
        <w:pStyle w:val="TFReferencesSection"/>
      </w:pPr>
      <w:r w:rsidRPr="00804415">
        <w:t>(</w:t>
      </w:r>
      <w:r w:rsidR="00F0602A" w:rsidRPr="00804415">
        <w:rPr>
          <w:rFonts w:hint="eastAsia"/>
          <w:lang w:eastAsia="zh-CN"/>
        </w:rPr>
        <w:t>30</w:t>
      </w:r>
      <w:r w:rsidRPr="00804415">
        <w:t xml:space="preserve">) Giardi, M. T.; Guzzella, L.; Euzet, P.; Rouillon, R.; Esposito, D. </w:t>
      </w:r>
      <w:r w:rsidRPr="00804415">
        <w:rPr>
          <w:i/>
        </w:rPr>
        <w:t xml:space="preserve">Environ. Sci. Technol. </w:t>
      </w:r>
      <w:r w:rsidRPr="00804415">
        <w:rPr>
          <w:b/>
        </w:rPr>
        <w:t>2005,</w:t>
      </w:r>
      <w:r w:rsidRPr="00804415">
        <w:t xml:space="preserve"> </w:t>
      </w:r>
      <w:r w:rsidRPr="00804415">
        <w:rPr>
          <w:i/>
        </w:rPr>
        <w:t>39</w:t>
      </w:r>
      <w:r w:rsidRPr="00804415">
        <w:t>, 5378-5384.</w:t>
      </w:r>
    </w:p>
    <w:p w14:paraId="5146A630" w14:textId="77777777" w:rsidR="00AE024E" w:rsidRPr="00804415" w:rsidRDefault="00AE024E" w:rsidP="00AE024E">
      <w:pPr>
        <w:pStyle w:val="TFReferencesSection"/>
      </w:pPr>
      <w:r w:rsidRPr="00804415">
        <w:t>(</w:t>
      </w:r>
      <w:r w:rsidR="00F0602A" w:rsidRPr="00804415">
        <w:rPr>
          <w:rFonts w:hint="eastAsia"/>
          <w:lang w:eastAsia="zh-CN"/>
        </w:rPr>
        <w:t>31</w:t>
      </w:r>
      <w:r w:rsidRPr="00804415">
        <w:t>) Xu, H.</w:t>
      </w:r>
      <w:r w:rsidRPr="00804415">
        <w:rPr>
          <w:rFonts w:hint="eastAsia"/>
        </w:rPr>
        <w:t xml:space="preserve"> M.</w:t>
      </w:r>
      <w:r w:rsidRPr="00804415">
        <w:t>; Xiao, K.; Zhang, Q.</w:t>
      </w:r>
      <w:r w:rsidRPr="00804415">
        <w:rPr>
          <w:rFonts w:hint="eastAsia"/>
        </w:rPr>
        <w:t xml:space="preserve"> J.</w:t>
      </w:r>
      <w:r w:rsidRPr="00804415">
        <w:t>; Huang, K.</w:t>
      </w:r>
      <w:r w:rsidRPr="00804415">
        <w:rPr>
          <w:rFonts w:hint="eastAsia"/>
        </w:rPr>
        <w:t xml:space="preserve"> L.</w:t>
      </w:r>
      <w:r w:rsidRPr="00804415">
        <w:t>; Song, G.; Yao, Z.</w:t>
      </w:r>
      <w:r w:rsidRPr="00804415">
        <w:rPr>
          <w:rFonts w:hint="eastAsia"/>
        </w:rPr>
        <w:t xml:space="preserve"> Y.</w:t>
      </w:r>
      <w:r w:rsidRPr="00804415">
        <w:t xml:space="preserve"> </w:t>
      </w:r>
      <w:r w:rsidRPr="00804415">
        <w:rPr>
          <w:i/>
        </w:rPr>
        <w:t xml:space="preserve">ACS Sustain. Chem. Eng. </w:t>
      </w:r>
      <w:r w:rsidRPr="00804415">
        <w:rPr>
          <w:b/>
        </w:rPr>
        <w:t>2020,</w:t>
      </w:r>
      <w:r w:rsidRPr="00804415">
        <w:t xml:space="preserve"> </w:t>
      </w:r>
      <w:r w:rsidRPr="00804415">
        <w:rPr>
          <w:i/>
        </w:rPr>
        <w:t>8</w:t>
      </w:r>
      <w:r w:rsidRPr="00804415">
        <w:t>, 6861-6867.</w:t>
      </w:r>
    </w:p>
    <w:p w14:paraId="1E625A2E" w14:textId="77777777" w:rsidR="00AE024E" w:rsidRPr="00804415" w:rsidRDefault="00AE024E" w:rsidP="00AE024E">
      <w:pPr>
        <w:pStyle w:val="TFReferencesSection"/>
        <w:rPr>
          <w:lang w:eastAsia="zh-CN"/>
        </w:rPr>
      </w:pPr>
      <w:r w:rsidRPr="00804415">
        <w:t>(</w:t>
      </w:r>
      <w:r w:rsidR="00F0602A" w:rsidRPr="00804415">
        <w:rPr>
          <w:rFonts w:hint="eastAsia"/>
          <w:lang w:eastAsia="zh-CN"/>
        </w:rPr>
        <w:t>32</w:t>
      </w:r>
      <w:r w:rsidRPr="00804415">
        <w:t>) Wang, D.</w:t>
      </w:r>
      <w:r w:rsidRPr="00804415">
        <w:rPr>
          <w:rFonts w:hint="eastAsia"/>
        </w:rPr>
        <w:t xml:space="preserve"> </w:t>
      </w:r>
      <w:r w:rsidRPr="00804415">
        <w:t>W.; Lin, H.</w:t>
      </w:r>
      <w:r w:rsidRPr="00804415">
        <w:rPr>
          <w:rFonts w:hint="eastAsia"/>
        </w:rPr>
        <w:t xml:space="preserve"> </w:t>
      </w:r>
      <w:r w:rsidRPr="00804415">
        <w:t>Y.; Cao, R.</w:t>
      </w:r>
      <w:r w:rsidRPr="00804415">
        <w:rPr>
          <w:rFonts w:hint="eastAsia"/>
        </w:rPr>
        <w:t xml:space="preserve"> </w:t>
      </w:r>
      <w:r w:rsidRPr="00804415">
        <w:t>J.; Yang, S.</w:t>
      </w:r>
      <w:r w:rsidRPr="00804415">
        <w:rPr>
          <w:rFonts w:hint="eastAsia"/>
        </w:rPr>
        <w:t xml:space="preserve"> </w:t>
      </w:r>
      <w:r w:rsidRPr="00804415">
        <w:t>G.; Chen, Q.; Hao, G.</w:t>
      </w:r>
      <w:r w:rsidRPr="00804415">
        <w:rPr>
          <w:rFonts w:hint="eastAsia"/>
        </w:rPr>
        <w:t xml:space="preserve"> </w:t>
      </w:r>
      <w:r w:rsidRPr="00804415">
        <w:t>F.; Yang, W.</w:t>
      </w:r>
      <w:r w:rsidRPr="00804415">
        <w:rPr>
          <w:rFonts w:hint="eastAsia"/>
        </w:rPr>
        <w:t xml:space="preserve"> </w:t>
      </w:r>
      <w:r w:rsidRPr="00804415">
        <w:t>C.; Yang, G.</w:t>
      </w:r>
      <w:r w:rsidRPr="00804415">
        <w:rPr>
          <w:rFonts w:hint="eastAsia"/>
        </w:rPr>
        <w:t xml:space="preserve"> </w:t>
      </w:r>
      <w:r w:rsidRPr="00804415">
        <w:t xml:space="preserve">F. </w:t>
      </w:r>
      <w:r w:rsidRPr="00804415">
        <w:rPr>
          <w:i/>
        </w:rPr>
        <w:t xml:space="preserve">J. Agric. Food Chem. </w:t>
      </w:r>
      <w:r w:rsidRPr="00804415">
        <w:rPr>
          <w:b/>
        </w:rPr>
        <w:t>2014,</w:t>
      </w:r>
      <w:r w:rsidRPr="00804415">
        <w:t xml:space="preserve"> </w:t>
      </w:r>
      <w:r w:rsidRPr="00804415">
        <w:rPr>
          <w:i/>
        </w:rPr>
        <w:t>62</w:t>
      </w:r>
      <w:r w:rsidRPr="00804415">
        <w:t>, 11786-11796.</w:t>
      </w:r>
    </w:p>
    <w:p w14:paraId="3E2A48EA" w14:textId="77777777" w:rsidR="00A249A0" w:rsidRPr="00804415" w:rsidRDefault="00A249A0" w:rsidP="00A249A0">
      <w:pPr>
        <w:pStyle w:val="TFReferencesSection"/>
      </w:pPr>
      <w:r w:rsidRPr="00804415">
        <w:t>(</w:t>
      </w:r>
      <w:r w:rsidR="002B6EF5" w:rsidRPr="00804415">
        <w:rPr>
          <w:rFonts w:hint="eastAsia"/>
          <w:lang w:eastAsia="zh-CN"/>
        </w:rPr>
        <w:t>33</w:t>
      </w:r>
      <w:r w:rsidRPr="00804415">
        <w:t xml:space="preserve">) Baumann, L.; Schöller, K.; de Courten, D.; Marti, D.; Frenz, M.; Wolf, M.; Rossi, R. M.; Scherer, L. J. </w:t>
      </w:r>
      <w:r w:rsidRPr="00804415">
        <w:rPr>
          <w:i/>
        </w:rPr>
        <w:t>RSC Adv.</w:t>
      </w:r>
      <w:r w:rsidRPr="00804415">
        <w:t xml:space="preserve"> </w:t>
      </w:r>
      <w:r w:rsidRPr="00804415">
        <w:rPr>
          <w:b/>
        </w:rPr>
        <w:t>2013</w:t>
      </w:r>
      <w:r w:rsidRPr="00804415">
        <w:t xml:space="preserve">, </w:t>
      </w:r>
      <w:r w:rsidRPr="00804415">
        <w:rPr>
          <w:i/>
        </w:rPr>
        <w:t>3</w:t>
      </w:r>
      <w:r w:rsidRPr="00804415">
        <w:t>, 23317-23326.</w:t>
      </w:r>
    </w:p>
    <w:p w14:paraId="773C074E" w14:textId="77777777" w:rsidR="00A249A0" w:rsidRPr="00804415" w:rsidRDefault="00A249A0" w:rsidP="00A249A0">
      <w:pPr>
        <w:pStyle w:val="TFReferencesSection"/>
      </w:pPr>
      <w:r w:rsidRPr="00804415">
        <w:t>(</w:t>
      </w:r>
      <w:r w:rsidR="002B6EF5" w:rsidRPr="00804415">
        <w:rPr>
          <w:rFonts w:hint="eastAsia"/>
          <w:lang w:eastAsia="zh-CN"/>
        </w:rPr>
        <w:t>34</w:t>
      </w:r>
      <w:r w:rsidRPr="00804415">
        <w:t xml:space="preserve">) Baumann, L.; Hegemann, D.; de Courten, D.; Wolf, M.; Rossi, R. M.; Meier, W. P.; Scherer, L. J. </w:t>
      </w:r>
      <w:bookmarkStart w:id="79" w:name="OLE_LINK5"/>
      <w:r w:rsidRPr="00804415">
        <w:rPr>
          <w:i/>
        </w:rPr>
        <w:t>Appl. Surf. Sci.</w:t>
      </w:r>
      <w:r w:rsidRPr="00804415">
        <w:t xml:space="preserve"> </w:t>
      </w:r>
      <w:r w:rsidRPr="00804415">
        <w:rPr>
          <w:b/>
        </w:rPr>
        <w:t>2013</w:t>
      </w:r>
      <w:r w:rsidRPr="00804415">
        <w:t xml:space="preserve">, </w:t>
      </w:r>
      <w:r w:rsidRPr="00804415">
        <w:rPr>
          <w:i/>
        </w:rPr>
        <w:t>268</w:t>
      </w:r>
      <w:r w:rsidRPr="00804415">
        <w:t>, 450-457.</w:t>
      </w:r>
      <w:bookmarkEnd w:id="79"/>
    </w:p>
    <w:p w14:paraId="54F1346B" w14:textId="77777777" w:rsidR="00A249A0" w:rsidRPr="00804415" w:rsidRDefault="00A249A0" w:rsidP="00A249A0">
      <w:pPr>
        <w:pStyle w:val="TFReferencesSection"/>
      </w:pPr>
      <w:r w:rsidRPr="00804415">
        <w:t>(</w:t>
      </w:r>
      <w:r w:rsidR="002B6EF5" w:rsidRPr="00804415">
        <w:rPr>
          <w:rFonts w:hint="eastAsia"/>
          <w:lang w:eastAsia="zh-CN"/>
        </w:rPr>
        <w:t>35</w:t>
      </w:r>
      <w:r w:rsidRPr="00804415">
        <w:t xml:space="preserve">) Vlassiouk, I.; Siwy, Z. S. </w:t>
      </w:r>
      <w:r w:rsidRPr="00804415">
        <w:rPr>
          <w:i/>
        </w:rPr>
        <w:t>Nano Lett.</w:t>
      </w:r>
      <w:r w:rsidRPr="00804415">
        <w:t xml:space="preserve"> </w:t>
      </w:r>
      <w:r w:rsidRPr="00804415">
        <w:rPr>
          <w:b/>
        </w:rPr>
        <w:t>2007</w:t>
      </w:r>
      <w:r w:rsidRPr="00804415">
        <w:t xml:space="preserve">, </w:t>
      </w:r>
      <w:r w:rsidRPr="00804415">
        <w:rPr>
          <w:i/>
        </w:rPr>
        <w:t>7</w:t>
      </w:r>
      <w:r w:rsidRPr="00804415">
        <w:t>, 552-556.</w:t>
      </w:r>
    </w:p>
    <w:p w14:paraId="4474DB17" w14:textId="77777777" w:rsidR="00A249A0" w:rsidRPr="00804415" w:rsidRDefault="00A249A0" w:rsidP="00A249A0">
      <w:pPr>
        <w:pStyle w:val="TFReferencesSection"/>
        <w:rPr>
          <w:lang w:eastAsia="zh-CN"/>
        </w:rPr>
      </w:pPr>
      <w:r w:rsidRPr="00804415">
        <w:t>(</w:t>
      </w:r>
      <w:r w:rsidR="002B6EF5" w:rsidRPr="00804415">
        <w:rPr>
          <w:rFonts w:hint="eastAsia"/>
          <w:lang w:eastAsia="zh-CN"/>
        </w:rPr>
        <w:t>36</w:t>
      </w:r>
      <w:r w:rsidRPr="00804415">
        <w:t xml:space="preserve">) Ali, M.; Ramirez, P.; Mafé, S.; Neumann, R.; Ensinger, W. </w:t>
      </w:r>
      <w:r w:rsidRPr="00804415">
        <w:rPr>
          <w:i/>
        </w:rPr>
        <w:t>ACS Nano</w:t>
      </w:r>
      <w:r w:rsidRPr="00804415">
        <w:t xml:space="preserve"> </w:t>
      </w:r>
      <w:r w:rsidRPr="00804415">
        <w:rPr>
          <w:b/>
        </w:rPr>
        <w:t>2009</w:t>
      </w:r>
      <w:r w:rsidRPr="00804415">
        <w:t xml:space="preserve">, </w:t>
      </w:r>
      <w:r w:rsidRPr="00804415">
        <w:rPr>
          <w:i/>
        </w:rPr>
        <w:t>3</w:t>
      </w:r>
      <w:r w:rsidRPr="00804415">
        <w:t>, 603-608.</w:t>
      </w:r>
    </w:p>
    <w:p w14:paraId="5205E29D" w14:textId="77777777" w:rsidR="00A249A0" w:rsidRPr="00804415" w:rsidRDefault="00A249A0" w:rsidP="00A249A0">
      <w:pPr>
        <w:pStyle w:val="TFReferencesSection"/>
      </w:pPr>
      <w:r w:rsidRPr="00804415">
        <w:t>(3</w:t>
      </w:r>
      <w:r w:rsidR="009734F5" w:rsidRPr="00804415">
        <w:rPr>
          <w:rFonts w:hint="eastAsia"/>
          <w:lang w:eastAsia="zh-CN"/>
        </w:rPr>
        <w:t>7</w:t>
      </w:r>
      <w:r w:rsidRPr="00804415">
        <w:t xml:space="preserve">) Jin, P.; Mukaibo, H.; Horne, L. P.; Bishop, G. W.; Martin, C. R. </w:t>
      </w:r>
      <w:bookmarkStart w:id="80" w:name="OLE_LINK15"/>
      <w:r w:rsidRPr="00804415">
        <w:rPr>
          <w:i/>
        </w:rPr>
        <w:t>J. Am. Chem. Soc.</w:t>
      </w:r>
      <w:r w:rsidRPr="00804415">
        <w:t xml:space="preserve"> </w:t>
      </w:r>
      <w:r w:rsidRPr="00804415">
        <w:rPr>
          <w:b/>
        </w:rPr>
        <w:t>2010,</w:t>
      </w:r>
      <w:r w:rsidRPr="00804415">
        <w:t xml:space="preserve"> </w:t>
      </w:r>
      <w:r w:rsidRPr="00804415">
        <w:rPr>
          <w:i/>
        </w:rPr>
        <w:t>132</w:t>
      </w:r>
      <w:r w:rsidRPr="00804415">
        <w:t>, 2118-2119.</w:t>
      </w:r>
      <w:bookmarkEnd w:id="80"/>
    </w:p>
    <w:p w14:paraId="46D37208" w14:textId="77777777" w:rsidR="00A249A0" w:rsidRPr="00804415" w:rsidRDefault="00A249A0" w:rsidP="00A249A0">
      <w:pPr>
        <w:pStyle w:val="TFReferencesSection"/>
      </w:pPr>
      <w:r w:rsidRPr="00804415">
        <w:t>(3</w:t>
      </w:r>
      <w:r w:rsidR="009734F5" w:rsidRPr="00804415">
        <w:rPr>
          <w:rFonts w:hint="eastAsia"/>
          <w:lang w:eastAsia="zh-CN"/>
        </w:rPr>
        <w:t>8</w:t>
      </w:r>
      <w:r w:rsidRPr="00804415">
        <w:t xml:space="preserve">) </w:t>
      </w:r>
      <w:bookmarkStart w:id="81" w:name="OLE_LINK16"/>
      <w:r w:rsidRPr="00804415">
        <w:t xml:space="preserve">Miller, S. A.; Young, V. Y.; Martin, C. R. </w:t>
      </w:r>
      <w:r w:rsidRPr="00804415">
        <w:rPr>
          <w:i/>
        </w:rPr>
        <w:t>J. Am. Chem. Soc.</w:t>
      </w:r>
      <w:r w:rsidRPr="00804415">
        <w:t xml:space="preserve"> </w:t>
      </w:r>
      <w:r w:rsidRPr="00804415">
        <w:rPr>
          <w:b/>
        </w:rPr>
        <w:t>2001</w:t>
      </w:r>
      <w:r w:rsidRPr="00804415">
        <w:t xml:space="preserve">, </w:t>
      </w:r>
      <w:r w:rsidRPr="00804415">
        <w:rPr>
          <w:i/>
        </w:rPr>
        <w:t>123</w:t>
      </w:r>
      <w:r w:rsidRPr="00804415">
        <w:t>, 12335-12342.</w:t>
      </w:r>
    </w:p>
    <w:p w14:paraId="38CA844F" w14:textId="77777777" w:rsidR="00624A0B" w:rsidRPr="00804415" w:rsidRDefault="00A249A0" w:rsidP="00624A0B">
      <w:pPr>
        <w:pStyle w:val="TFReferencesSection"/>
        <w:rPr>
          <w:lang w:eastAsia="zh-CN"/>
        </w:rPr>
      </w:pPr>
      <w:r w:rsidRPr="00804415">
        <w:t>(3</w:t>
      </w:r>
      <w:r w:rsidR="009734F5" w:rsidRPr="00804415">
        <w:rPr>
          <w:rFonts w:hint="eastAsia"/>
          <w:lang w:eastAsia="zh-CN"/>
        </w:rPr>
        <w:t>9</w:t>
      </w:r>
      <w:r w:rsidRPr="00804415">
        <w:t>) Bishop, G. W.; Lopez, M. M.;</w:t>
      </w:r>
      <w:r w:rsidRPr="00804415">
        <w:rPr>
          <w:rFonts w:hint="eastAsia"/>
        </w:rPr>
        <w:t xml:space="preserve"> </w:t>
      </w:r>
      <w:r w:rsidRPr="00804415">
        <w:t>Rajasekaran, P.</w:t>
      </w:r>
      <w:r w:rsidRPr="00804415">
        <w:rPr>
          <w:rFonts w:hint="eastAsia"/>
        </w:rPr>
        <w:t xml:space="preserve"> R.</w:t>
      </w:r>
      <w:r w:rsidRPr="00804415">
        <w:t>; Wu, X.</w:t>
      </w:r>
      <w:r w:rsidRPr="00804415">
        <w:rPr>
          <w:rFonts w:hint="eastAsia"/>
        </w:rPr>
        <w:t xml:space="preserve"> J.</w:t>
      </w:r>
      <w:r w:rsidRPr="00804415">
        <w:t xml:space="preserve">; Martin, C. R. </w:t>
      </w:r>
      <w:r w:rsidRPr="00804415">
        <w:rPr>
          <w:i/>
        </w:rPr>
        <w:t>J. Phys. Chem. C</w:t>
      </w:r>
      <w:r w:rsidRPr="00804415">
        <w:t xml:space="preserve"> </w:t>
      </w:r>
      <w:r w:rsidRPr="00804415">
        <w:rPr>
          <w:b/>
        </w:rPr>
        <w:t>2015</w:t>
      </w:r>
      <w:r w:rsidRPr="00804415">
        <w:t xml:space="preserve">, </w:t>
      </w:r>
      <w:r w:rsidRPr="00804415">
        <w:rPr>
          <w:i/>
        </w:rPr>
        <w:t>119</w:t>
      </w:r>
      <w:r w:rsidRPr="00804415">
        <w:t>, 16633-16638.</w:t>
      </w:r>
      <w:bookmarkEnd w:id="81"/>
    </w:p>
    <w:p w14:paraId="4C4297A6" w14:textId="77777777" w:rsidR="00624A0B" w:rsidRPr="00804415" w:rsidRDefault="00624A0B" w:rsidP="00624A0B">
      <w:pPr>
        <w:pStyle w:val="TFReferencesSection"/>
      </w:pPr>
      <w:r w:rsidRPr="00804415">
        <w:t>(</w:t>
      </w:r>
      <w:r w:rsidR="009734F5" w:rsidRPr="00804415">
        <w:rPr>
          <w:rFonts w:hint="eastAsia"/>
          <w:lang w:eastAsia="zh-CN"/>
        </w:rPr>
        <w:t>40</w:t>
      </w:r>
      <w:r w:rsidRPr="00804415">
        <w:t>) Lin, C.</w:t>
      </w:r>
      <w:r w:rsidRPr="00804415">
        <w:rPr>
          <w:rFonts w:hint="eastAsia"/>
        </w:rPr>
        <w:t xml:space="preserve"> </w:t>
      </w:r>
      <w:r w:rsidRPr="00804415">
        <w:t>Y.; Combs, C.; Su, Y.</w:t>
      </w:r>
      <w:r w:rsidRPr="00804415">
        <w:rPr>
          <w:rFonts w:hint="eastAsia"/>
        </w:rPr>
        <w:t xml:space="preserve"> </w:t>
      </w:r>
      <w:r w:rsidRPr="00804415">
        <w:t>S.; Yeh, L.</w:t>
      </w:r>
      <w:r w:rsidRPr="00804415">
        <w:rPr>
          <w:rFonts w:hint="eastAsia"/>
        </w:rPr>
        <w:t xml:space="preserve"> </w:t>
      </w:r>
      <w:r w:rsidRPr="00804415">
        <w:t xml:space="preserve">H.; Siwy, Z. S. </w:t>
      </w:r>
      <w:r w:rsidRPr="00804415">
        <w:rPr>
          <w:i/>
        </w:rPr>
        <w:t>J. Am. Chem. Soc.</w:t>
      </w:r>
      <w:r w:rsidRPr="00804415">
        <w:t xml:space="preserve"> </w:t>
      </w:r>
      <w:r w:rsidRPr="00804415">
        <w:rPr>
          <w:b/>
        </w:rPr>
        <w:t>2019</w:t>
      </w:r>
      <w:r w:rsidRPr="00804415">
        <w:t xml:space="preserve">, </w:t>
      </w:r>
      <w:r w:rsidRPr="00804415">
        <w:rPr>
          <w:i/>
        </w:rPr>
        <w:t>141</w:t>
      </w:r>
      <w:r w:rsidRPr="00804415">
        <w:t>, 3691-3698.</w:t>
      </w:r>
    </w:p>
    <w:p w14:paraId="31C0AA0D" w14:textId="77777777" w:rsidR="00624A0B" w:rsidRPr="00804415" w:rsidRDefault="00624A0B" w:rsidP="00624A0B">
      <w:pPr>
        <w:pStyle w:val="TFReferencesSection"/>
      </w:pPr>
      <w:r w:rsidRPr="00804415">
        <w:t>(</w:t>
      </w:r>
      <w:r w:rsidR="009734F5" w:rsidRPr="00804415">
        <w:rPr>
          <w:rFonts w:hint="eastAsia"/>
          <w:lang w:eastAsia="zh-CN"/>
        </w:rPr>
        <w:t>41</w:t>
      </w:r>
      <w:r w:rsidRPr="00804415">
        <w:t>) Lucas, R. A.; Lin, C.</w:t>
      </w:r>
      <w:r w:rsidRPr="00804415">
        <w:rPr>
          <w:rFonts w:hint="eastAsia"/>
        </w:rPr>
        <w:t xml:space="preserve"> </w:t>
      </w:r>
      <w:r w:rsidRPr="00804415">
        <w:t xml:space="preserve">Y.; Baker, L. A.; Siwy, Z. S. </w:t>
      </w:r>
      <w:r w:rsidRPr="00804415">
        <w:rPr>
          <w:i/>
        </w:rPr>
        <w:t>Nat. Commun.</w:t>
      </w:r>
      <w:r w:rsidRPr="00804415">
        <w:t xml:space="preserve"> </w:t>
      </w:r>
      <w:r w:rsidRPr="00804415">
        <w:rPr>
          <w:b/>
        </w:rPr>
        <w:t>2020</w:t>
      </w:r>
      <w:r w:rsidRPr="00804415">
        <w:t xml:space="preserve">, </w:t>
      </w:r>
      <w:r w:rsidRPr="00804415">
        <w:rPr>
          <w:i/>
        </w:rPr>
        <w:t>11</w:t>
      </w:r>
      <w:r w:rsidRPr="00804415">
        <w:t>, 1568.</w:t>
      </w:r>
    </w:p>
    <w:p w14:paraId="47487A08" w14:textId="77777777" w:rsidR="00A249A0" w:rsidRPr="00804415" w:rsidRDefault="00624A0B" w:rsidP="00624A0B">
      <w:pPr>
        <w:pStyle w:val="TFReferencesSection"/>
        <w:rPr>
          <w:lang w:eastAsia="zh-CN"/>
        </w:rPr>
      </w:pPr>
      <w:r w:rsidRPr="00804415">
        <w:lastRenderedPageBreak/>
        <w:t>(</w:t>
      </w:r>
      <w:r w:rsidR="009734F5" w:rsidRPr="00804415">
        <w:rPr>
          <w:rFonts w:hint="eastAsia"/>
          <w:lang w:eastAsia="zh-CN"/>
        </w:rPr>
        <w:t>42</w:t>
      </w:r>
      <w:r w:rsidRPr="00804415">
        <w:t>) Zhang, S.</w:t>
      </w:r>
      <w:r w:rsidRPr="00804415">
        <w:rPr>
          <w:rFonts w:hint="eastAsia"/>
          <w:lang w:eastAsia="zh-CN"/>
        </w:rPr>
        <w:t xml:space="preserve"> </w:t>
      </w:r>
      <w:r w:rsidR="005154A4" w:rsidRPr="00804415">
        <w:rPr>
          <w:rFonts w:hint="eastAsia"/>
        </w:rPr>
        <w:t>Y</w:t>
      </w:r>
      <w:r w:rsidR="005154A4" w:rsidRPr="00804415">
        <w:rPr>
          <w:rFonts w:hint="eastAsia"/>
          <w:lang w:eastAsia="zh-CN"/>
        </w:rPr>
        <w:t>.</w:t>
      </w:r>
      <w:r w:rsidRPr="00804415">
        <w:t>; Chen, X.; Sun, L.</w:t>
      </w:r>
      <w:r w:rsidRPr="00804415">
        <w:rPr>
          <w:rFonts w:hint="eastAsia"/>
        </w:rPr>
        <w:t xml:space="preserve"> D.</w:t>
      </w:r>
      <w:r w:rsidRPr="00804415">
        <w:t>; Li, H.</w:t>
      </w:r>
      <w:r w:rsidRPr="00804415">
        <w:rPr>
          <w:rFonts w:hint="eastAsia"/>
        </w:rPr>
        <w:t xml:space="preserve"> B. </w:t>
      </w:r>
      <w:r w:rsidRPr="00804415">
        <w:rPr>
          <w:i/>
        </w:rPr>
        <w:t>ACS Appl</w:t>
      </w:r>
      <w:r w:rsidRPr="00804415">
        <w:rPr>
          <w:rFonts w:hint="eastAsia"/>
          <w:i/>
        </w:rPr>
        <w:t>.</w:t>
      </w:r>
      <w:r w:rsidRPr="00804415">
        <w:rPr>
          <w:i/>
        </w:rPr>
        <w:t xml:space="preserve"> Nano Mate</w:t>
      </w:r>
      <w:r w:rsidRPr="00804415">
        <w:rPr>
          <w:rFonts w:hint="eastAsia"/>
          <w:i/>
        </w:rPr>
        <w:t>.</w:t>
      </w:r>
      <w:r w:rsidRPr="00804415">
        <w:t xml:space="preserve"> </w:t>
      </w:r>
      <w:r w:rsidRPr="00804415">
        <w:rPr>
          <w:b/>
        </w:rPr>
        <w:t>2020</w:t>
      </w:r>
      <w:r w:rsidRPr="00804415">
        <w:t xml:space="preserve">, </w:t>
      </w:r>
      <w:r w:rsidRPr="00804415">
        <w:rPr>
          <w:i/>
        </w:rPr>
        <w:t>3</w:t>
      </w:r>
      <w:r w:rsidRPr="00804415">
        <w:t>, 4351-4356.</w:t>
      </w:r>
    </w:p>
    <w:p w14:paraId="427E5F6B" w14:textId="77777777" w:rsidR="00A249A0" w:rsidRPr="00804415" w:rsidRDefault="00A249A0" w:rsidP="00A249A0">
      <w:pPr>
        <w:pStyle w:val="TFReferencesSection"/>
        <w:rPr>
          <w:lang w:eastAsia="zh-CN"/>
        </w:rPr>
      </w:pPr>
      <w:r w:rsidRPr="00804415">
        <w:t>(</w:t>
      </w:r>
      <w:r w:rsidR="00DC5DA2" w:rsidRPr="00804415">
        <w:rPr>
          <w:rFonts w:hint="eastAsia"/>
          <w:lang w:eastAsia="zh-CN"/>
        </w:rPr>
        <w:t>43</w:t>
      </w:r>
      <w:r w:rsidRPr="00804415">
        <w:t>) Yang, J.</w:t>
      </w:r>
      <w:r w:rsidRPr="00804415">
        <w:rPr>
          <w:rFonts w:hint="eastAsia"/>
        </w:rPr>
        <w:t xml:space="preserve"> M.</w:t>
      </w:r>
      <w:r w:rsidRPr="00804415">
        <w:t>; Dou, B.</w:t>
      </w:r>
      <w:r w:rsidRPr="00804415">
        <w:rPr>
          <w:rFonts w:hint="eastAsia"/>
        </w:rPr>
        <w:t xml:space="preserve"> T.</w:t>
      </w:r>
      <w:r w:rsidRPr="00804415">
        <w:t xml:space="preserve">; Yuan, R.; Xiang, Y. </w:t>
      </w:r>
      <w:r w:rsidRPr="00804415">
        <w:rPr>
          <w:i/>
        </w:rPr>
        <w:t>Anal. Chem.</w:t>
      </w:r>
      <w:r w:rsidRPr="00804415">
        <w:t xml:space="preserve"> </w:t>
      </w:r>
      <w:r w:rsidRPr="00804415">
        <w:rPr>
          <w:b/>
        </w:rPr>
        <w:t>2017</w:t>
      </w:r>
      <w:r w:rsidRPr="00804415">
        <w:t xml:space="preserve">, </w:t>
      </w:r>
      <w:r w:rsidRPr="00804415">
        <w:rPr>
          <w:i/>
        </w:rPr>
        <w:t>89</w:t>
      </w:r>
      <w:r w:rsidRPr="00804415">
        <w:t>, 5138-5143.</w:t>
      </w:r>
    </w:p>
    <w:p w14:paraId="051F75E6" w14:textId="77777777" w:rsidR="00DD29EF" w:rsidRPr="00804415" w:rsidRDefault="00DD29EF" w:rsidP="00C06CFC">
      <w:pPr>
        <w:pStyle w:val="SNSynopsisTOC"/>
        <w:rPr>
          <w:lang w:eastAsia="zh-CN"/>
        </w:rPr>
        <w:sectPr w:rsidR="00DD29EF" w:rsidRPr="00804415" w:rsidSect="00DA434C">
          <w:type w:val="continuous"/>
          <w:pgSz w:w="12240" w:h="15840"/>
          <w:pgMar w:top="720" w:right="1094" w:bottom="720" w:left="1094" w:header="720" w:footer="720" w:gutter="0"/>
          <w:cols w:num="2" w:space="461"/>
        </w:sectPr>
      </w:pPr>
    </w:p>
    <w:p w14:paraId="22FAACDB" w14:textId="77777777" w:rsidR="00A66EDD" w:rsidRPr="00804415" w:rsidRDefault="00A66EDD" w:rsidP="00AE5CB2">
      <w:pPr>
        <w:pStyle w:val="TFReferencesSection"/>
        <w:ind w:firstLine="0"/>
        <w:rPr>
          <w:rStyle w:val="EndnoteReference"/>
          <w:lang w:eastAsia="zh-CN"/>
        </w:rPr>
        <w:sectPr w:rsidR="00A66EDD" w:rsidRPr="00804415" w:rsidSect="00984F9E">
          <w:type w:val="continuous"/>
          <w:pgSz w:w="12240" w:h="15840"/>
          <w:pgMar w:top="720" w:right="1094" w:bottom="720" w:left="1094" w:header="720" w:footer="720" w:gutter="0"/>
          <w:cols w:space="461"/>
        </w:sectPr>
      </w:pPr>
    </w:p>
    <w:p w14:paraId="05C61F29" w14:textId="77777777" w:rsidR="00AE5CB2" w:rsidRPr="00804415" w:rsidRDefault="00AE5CB2" w:rsidP="00AE5CB2">
      <w:pPr>
        <w:pBdr>
          <w:top w:val="single" w:sz="4" w:space="1" w:color="auto"/>
        </w:pBdr>
        <w:spacing w:before="120"/>
        <w:rPr>
          <w:rFonts w:ascii="Arno Pro" w:hAnsi="Arno Pro"/>
          <w:lang w:eastAsia="zh-CN"/>
        </w:rPr>
      </w:pPr>
    </w:p>
    <w:p w14:paraId="1CA613F4" w14:textId="77777777" w:rsidR="00AE5CB2" w:rsidRPr="00804415" w:rsidRDefault="00AE5CB2" w:rsidP="00AE5CB2">
      <w:pPr>
        <w:pBdr>
          <w:bottom w:val="single" w:sz="4" w:space="1" w:color="auto"/>
        </w:pBdr>
        <w:spacing w:after="240"/>
        <w:jc w:val="center"/>
        <w:rPr>
          <w:rFonts w:ascii="Arno Pro" w:hAnsi="Arno Pro"/>
          <w:lang w:eastAsia="zh-CN"/>
        </w:rPr>
      </w:pPr>
      <w:r w:rsidRPr="00804415">
        <w:rPr>
          <w:rFonts w:ascii="Arno Pro" w:hAnsi="Arno Pro"/>
        </w:rPr>
        <w:t>For Table of Contents Only</w:t>
      </w:r>
    </w:p>
    <w:p w14:paraId="2A5849FD" w14:textId="77777777" w:rsidR="00AE5CB2" w:rsidRPr="00804415" w:rsidRDefault="002C6424" w:rsidP="00AE5CB2">
      <w:pPr>
        <w:pBdr>
          <w:bottom w:val="single" w:sz="4" w:space="1" w:color="auto"/>
        </w:pBdr>
        <w:spacing w:after="240"/>
        <w:jc w:val="center"/>
        <w:rPr>
          <w:rFonts w:ascii="Arno Pro" w:hAnsi="Arno Pro"/>
        </w:rPr>
      </w:pPr>
      <w:r w:rsidRPr="00804415">
        <w:rPr>
          <w:noProof/>
          <w:lang w:eastAsia="zh-CN"/>
        </w:rPr>
        <w:drawing>
          <wp:inline distT="0" distB="0" distL="0" distR="0" wp14:anchorId="0A2C4768" wp14:editId="5FBC08DE">
            <wp:extent cx="3600000" cy="25181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518124"/>
                    </a:xfrm>
                    <a:prstGeom prst="rect">
                      <a:avLst/>
                    </a:prstGeom>
                    <a:noFill/>
                    <a:ln>
                      <a:noFill/>
                    </a:ln>
                  </pic:spPr>
                </pic:pic>
              </a:graphicData>
            </a:graphic>
          </wp:inline>
        </w:drawing>
      </w:r>
    </w:p>
    <w:sectPr w:rsidR="00AE5CB2" w:rsidRPr="00804415" w:rsidSect="00984F9E">
      <w:headerReference w:type="even" r:id="rId20"/>
      <w:footerReference w:type="even" r:id="rId21"/>
      <w:footerReference w:type="default" r:id="rId22"/>
      <w:type w:val="continuous"/>
      <w:pgSz w:w="12240" w:h="15840"/>
      <w:pgMar w:top="720" w:right="1094" w:bottom="720" w:left="1094" w:header="0" w:footer="0" w:gutter="0"/>
      <w:cols w:space="47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5" w:author="Rachel Lucas" w:date="2021-03-07T12:58:00Z" w:initials="RL">
    <w:p w14:paraId="3BC356E4" w14:textId="50BA096B" w:rsidR="00F1044B" w:rsidRDefault="00F1044B">
      <w:pPr>
        <w:pStyle w:val="CommentText"/>
      </w:pPr>
      <w:r>
        <w:rPr>
          <w:rStyle w:val="CommentReference"/>
        </w:rPr>
        <w:annotationRef/>
      </w:r>
      <w:r>
        <w:t>In the figure the labels say A and C rather than A and B</w:t>
      </w:r>
    </w:p>
  </w:comment>
  <w:comment w:id="38" w:author="Rachel Lucas" w:date="2021-03-07T12:59:00Z" w:initials="RL">
    <w:p w14:paraId="491CB24A" w14:textId="7252D085" w:rsidR="00225A16" w:rsidRDefault="00225A16">
      <w:pPr>
        <w:pStyle w:val="CommentText"/>
      </w:pPr>
      <w:r>
        <w:rPr>
          <w:rStyle w:val="CommentReference"/>
        </w:rPr>
        <w:annotationRef/>
      </w:r>
      <w:r>
        <w:t>Should all of these be subscripts?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C356E4" w15:done="0"/>
  <w15:commentEx w15:paraId="491CB2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F4C59" w16cex:dateUtc="2021-03-07T20:58:00Z"/>
  <w16cex:commentExtensible w16cex:durableId="23EF4CAC" w16cex:dateUtc="2021-03-07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C356E4" w16cid:durableId="23EF4C59"/>
  <w16cid:commentId w16cid:paraId="491CB24A" w16cid:durableId="23EF4C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1C5F75" w14:textId="77777777" w:rsidR="00393686" w:rsidRDefault="00393686">
      <w:r>
        <w:separator/>
      </w:r>
    </w:p>
    <w:p w14:paraId="52870590" w14:textId="77777777" w:rsidR="00393686" w:rsidRDefault="00393686"/>
  </w:endnote>
  <w:endnote w:type="continuationSeparator" w:id="0">
    <w:p w14:paraId="47FE73F4" w14:textId="77777777" w:rsidR="00393686" w:rsidRDefault="00393686">
      <w:r>
        <w:continuationSeparator/>
      </w:r>
    </w:p>
    <w:p w14:paraId="07B32D83" w14:textId="77777777" w:rsidR="00393686" w:rsidRDefault="003936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embedRegular r:id="rId1" w:fontKey="{866497F1-CBB2-43CF-BEDD-9734B9DF7B77}"/>
    <w:embedBold r:id="rId2" w:fontKey="{FB13B8A8-AA8D-41DA-8BB0-E7C714C23B97}"/>
    <w:embedItalic r:id="rId3" w:fontKey="{D76A4644-5E67-4372-92CF-A136955DD2C0}"/>
  </w:font>
  <w:font w:name="Myriad Pro Light">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EEB0D" w14:textId="77777777" w:rsidR="002005C2" w:rsidRDefault="002005C2">
    <w:pPr>
      <w:framePr w:wrap="around" w:vAnchor="text" w:hAnchor="margin" w:xAlign="right" w:y="1"/>
      <w:rPr>
        <w:rStyle w:val="PageNumber"/>
      </w:rPr>
    </w:pPr>
    <w:r>
      <w:rPr>
        <w:rStyle w:val="PageNumber"/>
      </w:rPr>
      <w:t xml:space="preserve">PAGE  </w:t>
    </w:r>
    <w:r>
      <w:rPr>
        <w:rStyle w:val="PageNumber"/>
        <w:noProof/>
      </w:rPr>
      <w:t>2</w:t>
    </w:r>
  </w:p>
  <w:p w14:paraId="7E2C22CB" w14:textId="77777777" w:rsidR="002005C2" w:rsidRDefault="002005C2">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5118125"/>
      <w:docPartObj>
        <w:docPartGallery w:val="Page Numbers (Bottom of Page)"/>
        <w:docPartUnique/>
      </w:docPartObj>
    </w:sdtPr>
    <w:sdtEndPr/>
    <w:sdtContent>
      <w:p w14:paraId="6CEDABCD" w14:textId="77777777" w:rsidR="002005C2" w:rsidRDefault="002005C2">
        <w:pPr>
          <w:pStyle w:val="Footer"/>
          <w:jc w:val="center"/>
        </w:pPr>
        <w:r>
          <w:fldChar w:fldCharType="begin"/>
        </w:r>
        <w:r>
          <w:instrText>PAGE   \* MERGEFORMAT</w:instrText>
        </w:r>
        <w:r>
          <w:fldChar w:fldCharType="separate"/>
        </w:r>
        <w:r w:rsidR="00DA434C" w:rsidRPr="00DA434C">
          <w:rPr>
            <w:noProof/>
            <w:lang w:val="zh-CN" w:eastAsia="zh-CN"/>
          </w:rPr>
          <w:t>1</w:t>
        </w:r>
        <w:r>
          <w:fldChar w:fldCharType="end"/>
        </w:r>
      </w:p>
    </w:sdtContent>
  </w:sdt>
  <w:p w14:paraId="74E4CDA2" w14:textId="77777777" w:rsidR="002005C2" w:rsidRDefault="002005C2">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0FC96" w14:textId="77777777" w:rsidR="002005C2" w:rsidRDefault="002005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C96CE59" w14:textId="77777777" w:rsidR="002005C2" w:rsidRDefault="002005C2">
    <w:pPr>
      <w:pStyle w:val="Footer"/>
      <w:ind w:right="360"/>
    </w:pPr>
  </w:p>
  <w:p w14:paraId="50770D97" w14:textId="77777777" w:rsidR="002005C2" w:rsidRDefault="002005C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755817"/>
      <w:docPartObj>
        <w:docPartGallery w:val="Page Numbers (Bottom of Page)"/>
        <w:docPartUnique/>
      </w:docPartObj>
    </w:sdtPr>
    <w:sdtEndPr/>
    <w:sdtContent>
      <w:p w14:paraId="7EE5D498" w14:textId="77777777" w:rsidR="002005C2" w:rsidRDefault="002005C2">
        <w:pPr>
          <w:pStyle w:val="Footer"/>
          <w:jc w:val="center"/>
        </w:pPr>
        <w:r>
          <w:fldChar w:fldCharType="begin"/>
        </w:r>
        <w:r>
          <w:instrText>PAGE   \* MERGEFORMAT</w:instrText>
        </w:r>
        <w:r>
          <w:fldChar w:fldCharType="separate"/>
        </w:r>
        <w:r w:rsidR="00DA434C" w:rsidRPr="00DA434C">
          <w:rPr>
            <w:noProof/>
            <w:lang w:val="zh-CN" w:eastAsia="zh-CN"/>
          </w:rPr>
          <w:t>8</w:t>
        </w:r>
        <w:r>
          <w:fldChar w:fldCharType="end"/>
        </w:r>
      </w:p>
    </w:sdtContent>
  </w:sdt>
  <w:p w14:paraId="5219BE89" w14:textId="77777777" w:rsidR="002005C2" w:rsidRDefault="002005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9B88E4" w14:textId="77777777" w:rsidR="00393686" w:rsidRDefault="00393686">
      <w:r>
        <w:separator/>
      </w:r>
    </w:p>
    <w:p w14:paraId="24DF852C" w14:textId="77777777" w:rsidR="00393686" w:rsidRDefault="00393686"/>
  </w:footnote>
  <w:footnote w:type="continuationSeparator" w:id="0">
    <w:p w14:paraId="03072021" w14:textId="77777777" w:rsidR="00393686" w:rsidRDefault="00393686">
      <w:r>
        <w:continuationSeparator/>
      </w:r>
    </w:p>
    <w:p w14:paraId="43683907" w14:textId="77777777" w:rsidR="00393686" w:rsidRDefault="003936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70F4E" w14:textId="77777777" w:rsidR="002005C2" w:rsidRDefault="002005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6" w15:restartNumberingAfterBreak="0">
    <w:nsid w:val="449B3CD3"/>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7" w15:restartNumberingAfterBreak="0">
    <w:nsid w:val="4BB17FAA"/>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num w:numId="1">
    <w:abstractNumId w:val="4"/>
  </w:num>
  <w:num w:numId="2">
    <w:abstractNumId w:val="2"/>
  </w:num>
  <w:num w:numId="3">
    <w:abstractNumId w:val="5"/>
  </w:num>
  <w:num w:numId="4">
    <w:abstractNumId w:val="3"/>
  </w:num>
  <w:num w:numId="5">
    <w:abstractNumId w:val="1"/>
  </w:num>
  <w:num w:numId="6">
    <w:abstractNumId w:val="0"/>
  </w:num>
  <w:num w:numId="7">
    <w:abstractNumId w:val="7"/>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achel Lucas">
    <w15:presenceInfo w15:providerId="Windows Live" w15:userId="c838d0f3ad6dc4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noColumnBalan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D42F5"/>
    <w:rsid w:val="0000533F"/>
    <w:rsid w:val="000058FC"/>
    <w:rsid w:val="0000685E"/>
    <w:rsid w:val="00015BCA"/>
    <w:rsid w:val="000201D0"/>
    <w:rsid w:val="00023690"/>
    <w:rsid w:val="000302A1"/>
    <w:rsid w:val="0003046A"/>
    <w:rsid w:val="00032ABD"/>
    <w:rsid w:val="00043573"/>
    <w:rsid w:val="00043C1D"/>
    <w:rsid w:val="00052EAA"/>
    <w:rsid w:val="0005509E"/>
    <w:rsid w:val="0005650D"/>
    <w:rsid w:val="0007286A"/>
    <w:rsid w:val="0007573D"/>
    <w:rsid w:val="00080331"/>
    <w:rsid w:val="00082632"/>
    <w:rsid w:val="000A65BB"/>
    <w:rsid w:val="000B2ADF"/>
    <w:rsid w:val="000C1833"/>
    <w:rsid w:val="000D2718"/>
    <w:rsid w:val="000D2D84"/>
    <w:rsid w:val="000E1FCA"/>
    <w:rsid w:val="000E75E3"/>
    <w:rsid w:val="000F235F"/>
    <w:rsid w:val="000F2AA0"/>
    <w:rsid w:val="000F314C"/>
    <w:rsid w:val="00101D1F"/>
    <w:rsid w:val="001024ED"/>
    <w:rsid w:val="00110EB8"/>
    <w:rsid w:val="00112CE6"/>
    <w:rsid w:val="00114CA9"/>
    <w:rsid w:val="0012190E"/>
    <w:rsid w:val="00123127"/>
    <w:rsid w:val="001267F2"/>
    <w:rsid w:val="00134243"/>
    <w:rsid w:val="00134C85"/>
    <w:rsid w:val="001379DD"/>
    <w:rsid w:val="00141659"/>
    <w:rsid w:val="001436A2"/>
    <w:rsid w:val="0015109A"/>
    <w:rsid w:val="00151500"/>
    <w:rsid w:val="001553D6"/>
    <w:rsid w:val="00157E12"/>
    <w:rsid w:val="001675BE"/>
    <w:rsid w:val="00167BC1"/>
    <w:rsid w:val="00185AB2"/>
    <w:rsid w:val="00185B9C"/>
    <w:rsid w:val="00186D63"/>
    <w:rsid w:val="001951C8"/>
    <w:rsid w:val="00197D5F"/>
    <w:rsid w:val="001A0AF1"/>
    <w:rsid w:val="001C2212"/>
    <w:rsid w:val="001C3B92"/>
    <w:rsid w:val="001D1C37"/>
    <w:rsid w:val="001D42F5"/>
    <w:rsid w:val="001D4E24"/>
    <w:rsid w:val="001D63E8"/>
    <w:rsid w:val="001E02A9"/>
    <w:rsid w:val="001E304F"/>
    <w:rsid w:val="001E451C"/>
    <w:rsid w:val="001E55FB"/>
    <w:rsid w:val="001F0901"/>
    <w:rsid w:val="001F4900"/>
    <w:rsid w:val="001F6BF1"/>
    <w:rsid w:val="002005C2"/>
    <w:rsid w:val="0020288D"/>
    <w:rsid w:val="002031A2"/>
    <w:rsid w:val="002052EE"/>
    <w:rsid w:val="00205460"/>
    <w:rsid w:val="0021127C"/>
    <w:rsid w:val="00225A16"/>
    <w:rsid w:val="00231322"/>
    <w:rsid w:val="0023179D"/>
    <w:rsid w:val="00232831"/>
    <w:rsid w:val="00236C32"/>
    <w:rsid w:val="00236C45"/>
    <w:rsid w:val="00237C63"/>
    <w:rsid w:val="002408E5"/>
    <w:rsid w:val="0024409A"/>
    <w:rsid w:val="00246DB6"/>
    <w:rsid w:val="00247DE6"/>
    <w:rsid w:val="00254793"/>
    <w:rsid w:val="00256621"/>
    <w:rsid w:val="00265D5C"/>
    <w:rsid w:val="0026652F"/>
    <w:rsid w:val="002707B9"/>
    <w:rsid w:val="002729FB"/>
    <w:rsid w:val="00272BA7"/>
    <w:rsid w:val="00272BB5"/>
    <w:rsid w:val="002805E5"/>
    <w:rsid w:val="00280DAC"/>
    <w:rsid w:val="00282C6F"/>
    <w:rsid w:val="00285874"/>
    <w:rsid w:val="00285B57"/>
    <w:rsid w:val="00293061"/>
    <w:rsid w:val="002A7098"/>
    <w:rsid w:val="002A7D96"/>
    <w:rsid w:val="002B21ED"/>
    <w:rsid w:val="002B4849"/>
    <w:rsid w:val="002B6EF5"/>
    <w:rsid w:val="002C1841"/>
    <w:rsid w:val="002C305C"/>
    <w:rsid w:val="002C3431"/>
    <w:rsid w:val="002C6424"/>
    <w:rsid w:val="002D0BE3"/>
    <w:rsid w:val="002D5DF0"/>
    <w:rsid w:val="002E1683"/>
    <w:rsid w:val="002E2605"/>
    <w:rsid w:val="002E3144"/>
    <w:rsid w:val="002E57AF"/>
    <w:rsid w:val="002E6682"/>
    <w:rsid w:val="002E6DB3"/>
    <w:rsid w:val="002E74FE"/>
    <w:rsid w:val="002F076F"/>
    <w:rsid w:val="002F11A5"/>
    <w:rsid w:val="002F4366"/>
    <w:rsid w:val="00300B75"/>
    <w:rsid w:val="0030493C"/>
    <w:rsid w:val="00305FD8"/>
    <w:rsid w:val="00310911"/>
    <w:rsid w:val="00317241"/>
    <w:rsid w:val="003255D2"/>
    <w:rsid w:val="0032635F"/>
    <w:rsid w:val="0032789A"/>
    <w:rsid w:val="00334E27"/>
    <w:rsid w:val="00335593"/>
    <w:rsid w:val="003449F8"/>
    <w:rsid w:val="00347C40"/>
    <w:rsid w:val="0035002E"/>
    <w:rsid w:val="003547B0"/>
    <w:rsid w:val="00354816"/>
    <w:rsid w:val="00357396"/>
    <w:rsid w:val="00361099"/>
    <w:rsid w:val="003679A1"/>
    <w:rsid w:val="0037186B"/>
    <w:rsid w:val="00372258"/>
    <w:rsid w:val="003733A2"/>
    <w:rsid w:val="00393686"/>
    <w:rsid w:val="003A0F5F"/>
    <w:rsid w:val="003A51DF"/>
    <w:rsid w:val="003B4AF3"/>
    <w:rsid w:val="003B658B"/>
    <w:rsid w:val="003C2BE3"/>
    <w:rsid w:val="003C5188"/>
    <w:rsid w:val="003C6081"/>
    <w:rsid w:val="003D08C6"/>
    <w:rsid w:val="003E4FA3"/>
    <w:rsid w:val="003E5207"/>
    <w:rsid w:val="003E5347"/>
    <w:rsid w:val="003E60D9"/>
    <w:rsid w:val="003F4B14"/>
    <w:rsid w:val="00403BB4"/>
    <w:rsid w:val="00405F9D"/>
    <w:rsid w:val="004069BE"/>
    <w:rsid w:val="0041079D"/>
    <w:rsid w:val="00410B3B"/>
    <w:rsid w:val="004141C4"/>
    <w:rsid w:val="00414F13"/>
    <w:rsid w:val="004155BD"/>
    <w:rsid w:val="0041630F"/>
    <w:rsid w:val="0042043E"/>
    <w:rsid w:val="0042106F"/>
    <w:rsid w:val="00422950"/>
    <w:rsid w:val="00425020"/>
    <w:rsid w:val="00427112"/>
    <w:rsid w:val="00443C44"/>
    <w:rsid w:val="004468B7"/>
    <w:rsid w:val="00447B0E"/>
    <w:rsid w:val="00452BDB"/>
    <w:rsid w:val="00453C8A"/>
    <w:rsid w:val="004564CF"/>
    <w:rsid w:val="00456A42"/>
    <w:rsid w:val="00460384"/>
    <w:rsid w:val="004626BB"/>
    <w:rsid w:val="00462F13"/>
    <w:rsid w:val="00467050"/>
    <w:rsid w:val="00472165"/>
    <w:rsid w:val="004730DF"/>
    <w:rsid w:val="00480CE5"/>
    <w:rsid w:val="00482AA1"/>
    <w:rsid w:val="004846EA"/>
    <w:rsid w:val="00487369"/>
    <w:rsid w:val="00492277"/>
    <w:rsid w:val="0049449E"/>
    <w:rsid w:val="00496ACC"/>
    <w:rsid w:val="00496B72"/>
    <w:rsid w:val="004A742B"/>
    <w:rsid w:val="004A786C"/>
    <w:rsid w:val="004B0A2B"/>
    <w:rsid w:val="004B3099"/>
    <w:rsid w:val="004B3787"/>
    <w:rsid w:val="004B4D31"/>
    <w:rsid w:val="004C514A"/>
    <w:rsid w:val="004D6889"/>
    <w:rsid w:val="004D6F18"/>
    <w:rsid w:val="004E35E0"/>
    <w:rsid w:val="004F09BC"/>
    <w:rsid w:val="005007CB"/>
    <w:rsid w:val="00504810"/>
    <w:rsid w:val="005115EB"/>
    <w:rsid w:val="00511E34"/>
    <w:rsid w:val="0051236E"/>
    <w:rsid w:val="0051374C"/>
    <w:rsid w:val="00513A47"/>
    <w:rsid w:val="005144DB"/>
    <w:rsid w:val="005154A4"/>
    <w:rsid w:val="0052104A"/>
    <w:rsid w:val="00522151"/>
    <w:rsid w:val="00525F1F"/>
    <w:rsid w:val="005300FD"/>
    <w:rsid w:val="00530817"/>
    <w:rsid w:val="005327A4"/>
    <w:rsid w:val="005329C7"/>
    <w:rsid w:val="00540044"/>
    <w:rsid w:val="0054359A"/>
    <w:rsid w:val="00551789"/>
    <w:rsid w:val="00552A07"/>
    <w:rsid w:val="005575A5"/>
    <w:rsid w:val="00560947"/>
    <w:rsid w:val="00565FF0"/>
    <w:rsid w:val="005751CE"/>
    <w:rsid w:val="005754B8"/>
    <w:rsid w:val="00575965"/>
    <w:rsid w:val="005774F1"/>
    <w:rsid w:val="00577E90"/>
    <w:rsid w:val="0058053F"/>
    <w:rsid w:val="00582ABB"/>
    <w:rsid w:val="005877FA"/>
    <w:rsid w:val="00591A57"/>
    <w:rsid w:val="0059535F"/>
    <w:rsid w:val="005963AA"/>
    <w:rsid w:val="005A037C"/>
    <w:rsid w:val="005A0BF3"/>
    <w:rsid w:val="005A1E30"/>
    <w:rsid w:val="005A6F5D"/>
    <w:rsid w:val="005B57D6"/>
    <w:rsid w:val="005B7749"/>
    <w:rsid w:val="005C049F"/>
    <w:rsid w:val="005C2995"/>
    <w:rsid w:val="005C423B"/>
    <w:rsid w:val="005D0C10"/>
    <w:rsid w:val="005D2065"/>
    <w:rsid w:val="005D4E2E"/>
    <w:rsid w:val="005E3DF4"/>
    <w:rsid w:val="005E7329"/>
    <w:rsid w:val="005F545D"/>
    <w:rsid w:val="005F5C5C"/>
    <w:rsid w:val="00604751"/>
    <w:rsid w:val="00604E00"/>
    <w:rsid w:val="00604F23"/>
    <w:rsid w:val="00605273"/>
    <w:rsid w:val="0060666D"/>
    <w:rsid w:val="00610249"/>
    <w:rsid w:val="00614F2E"/>
    <w:rsid w:val="00615A48"/>
    <w:rsid w:val="00616D68"/>
    <w:rsid w:val="00617F8D"/>
    <w:rsid w:val="006209D8"/>
    <w:rsid w:val="00622C85"/>
    <w:rsid w:val="00624A0B"/>
    <w:rsid w:val="00624C1F"/>
    <w:rsid w:val="00631B3F"/>
    <w:rsid w:val="00631E32"/>
    <w:rsid w:val="006324DA"/>
    <w:rsid w:val="006328C8"/>
    <w:rsid w:val="00632F8A"/>
    <w:rsid w:val="006337E7"/>
    <w:rsid w:val="0063679F"/>
    <w:rsid w:val="0064353C"/>
    <w:rsid w:val="00644FBB"/>
    <w:rsid w:val="006454C1"/>
    <w:rsid w:val="00652321"/>
    <w:rsid w:val="0065276D"/>
    <w:rsid w:val="006532A9"/>
    <w:rsid w:val="006663BF"/>
    <w:rsid w:val="006750CF"/>
    <w:rsid w:val="00683910"/>
    <w:rsid w:val="00693B42"/>
    <w:rsid w:val="006A210C"/>
    <w:rsid w:val="006B1D4F"/>
    <w:rsid w:val="006B2581"/>
    <w:rsid w:val="006C00AD"/>
    <w:rsid w:val="006C0EE3"/>
    <w:rsid w:val="006C2D99"/>
    <w:rsid w:val="006C4F62"/>
    <w:rsid w:val="006D4A97"/>
    <w:rsid w:val="006D563C"/>
    <w:rsid w:val="006E5D92"/>
    <w:rsid w:val="006E6BC5"/>
    <w:rsid w:val="006E7FA1"/>
    <w:rsid w:val="006F1638"/>
    <w:rsid w:val="006F268D"/>
    <w:rsid w:val="00700250"/>
    <w:rsid w:val="007009DA"/>
    <w:rsid w:val="007014AA"/>
    <w:rsid w:val="00710A5E"/>
    <w:rsid w:val="0071182A"/>
    <w:rsid w:val="0071282A"/>
    <w:rsid w:val="007130C0"/>
    <w:rsid w:val="00715AAB"/>
    <w:rsid w:val="00717597"/>
    <w:rsid w:val="007179F0"/>
    <w:rsid w:val="00722AA1"/>
    <w:rsid w:val="00724107"/>
    <w:rsid w:val="00725E67"/>
    <w:rsid w:val="007331FF"/>
    <w:rsid w:val="007359F9"/>
    <w:rsid w:val="007367FD"/>
    <w:rsid w:val="007371EA"/>
    <w:rsid w:val="00743837"/>
    <w:rsid w:val="007440AF"/>
    <w:rsid w:val="0074786B"/>
    <w:rsid w:val="007502F1"/>
    <w:rsid w:val="007523DF"/>
    <w:rsid w:val="00755364"/>
    <w:rsid w:val="007629D3"/>
    <w:rsid w:val="00762BCF"/>
    <w:rsid w:val="007740CE"/>
    <w:rsid w:val="00775518"/>
    <w:rsid w:val="007832C7"/>
    <w:rsid w:val="00787FCB"/>
    <w:rsid w:val="0079023A"/>
    <w:rsid w:val="00792857"/>
    <w:rsid w:val="00792EF0"/>
    <w:rsid w:val="00795991"/>
    <w:rsid w:val="0079630A"/>
    <w:rsid w:val="007B51D3"/>
    <w:rsid w:val="007C1383"/>
    <w:rsid w:val="007C2429"/>
    <w:rsid w:val="007C4645"/>
    <w:rsid w:val="007D67A3"/>
    <w:rsid w:val="007E19EA"/>
    <w:rsid w:val="007E1CA4"/>
    <w:rsid w:val="007E50D2"/>
    <w:rsid w:val="007F029D"/>
    <w:rsid w:val="007F3FDD"/>
    <w:rsid w:val="007F42B4"/>
    <w:rsid w:val="007F6792"/>
    <w:rsid w:val="00803489"/>
    <w:rsid w:val="008041F5"/>
    <w:rsid w:val="00804415"/>
    <w:rsid w:val="00816622"/>
    <w:rsid w:val="008167E2"/>
    <w:rsid w:val="00825D70"/>
    <w:rsid w:val="008267EC"/>
    <w:rsid w:val="00830DB1"/>
    <w:rsid w:val="008334F9"/>
    <w:rsid w:val="008348A2"/>
    <w:rsid w:val="00835CBD"/>
    <w:rsid w:val="00844C2E"/>
    <w:rsid w:val="00844ECD"/>
    <w:rsid w:val="00852122"/>
    <w:rsid w:val="00853A64"/>
    <w:rsid w:val="00860915"/>
    <w:rsid w:val="00861B71"/>
    <w:rsid w:val="00861C3B"/>
    <w:rsid w:val="00862626"/>
    <w:rsid w:val="00865479"/>
    <w:rsid w:val="008655C0"/>
    <w:rsid w:val="0087657C"/>
    <w:rsid w:val="00877830"/>
    <w:rsid w:val="008805AA"/>
    <w:rsid w:val="00880703"/>
    <w:rsid w:val="00893F61"/>
    <w:rsid w:val="00894802"/>
    <w:rsid w:val="0089702F"/>
    <w:rsid w:val="008A28A0"/>
    <w:rsid w:val="008A2B5E"/>
    <w:rsid w:val="008B3498"/>
    <w:rsid w:val="008B670C"/>
    <w:rsid w:val="008C2446"/>
    <w:rsid w:val="008C69F0"/>
    <w:rsid w:val="008D045D"/>
    <w:rsid w:val="008D10A4"/>
    <w:rsid w:val="008D2377"/>
    <w:rsid w:val="008D2849"/>
    <w:rsid w:val="008D2DFE"/>
    <w:rsid w:val="008D3D15"/>
    <w:rsid w:val="008D44B5"/>
    <w:rsid w:val="008D567C"/>
    <w:rsid w:val="008D59C0"/>
    <w:rsid w:val="008D59FC"/>
    <w:rsid w:val="008E079A"/>
    <w:rsid w:val="008F3D03"/>
    <w:rsid w:val="00910858"/>
    <w:rsid w:val="00912776"/>
    <w:rsid w:val="009177B9"/>
    <w:rsid w:val="0092037A"/>
    <w:rsid w:val="009246AD"/>
    <w:rsid w:val="00927CDC"/>
    <w:rsid w:val="00935943"/>
    <w:rsid w:val="009360BB"/>
    <w:rsid w:val="00937CE7"/>
    <w:rsid w:val="00941FE7"/>
    <w:rsid w:val="009425FF"/>
    <w:rsid w:val="00944996"/>
    <w:rsid w:val="0094502D"/>
    <w:rsid w:val="00945F9D"/>
    <w:rsid w:val="009500C1"/>
    <w:rsid w:val="00957C0B"/>
    <w:rsid w:val="00961DEE"/>
    <w:rsid w:val="00966196"/>
    <w:rsid w:val="00967927"/>
    <w:rsid w:val="009734F5"/>
    <w:rsid w:val="00974EE3"/>
    <w:rsid w:val="00976137"/>
    <w:rsid w:val="00984F9E"/>
    <w:rsid w:val="009A2BBF"/>
    <w:rsid w:val="009A3B13"/>
    <w:rsid w:val="009C4010"/>
    <w:rsid w:val="009D0709"/>
    <w:rsid w:val="009D7AEC"/>
    <w:rsid w:val="009E6C31"/>
    <w:rsid w:val="009E7675"/>
    <w:rsid w:val="009F4D0F"/>
    <w:rsid w:val="009F69D9"/>
    <w:rsid w:val="00A00B83"/>
    <w:rsid w:val="00A02D62"/>
    <w:rsid w:val="00A04FB8"/>
    <w:rsid w:val="00A13E77"/>
    <w:rsid w:val="00A15B5A"/>
    <w:rsid w:val="00A201AD"/>
    <w:rsid w:val="00A231D4"/>
    <w:rsid w:val="00A249A0"/>
    <w:rsid w:val="00A254B8"/>
    <w:rsid w:val="00A269C9"/>
    <w:rsid w:val="00A338D1"/>
    <w:rsid w:val="00A34454"/>
    <w:rsid w:val="00A35BCC"/>
    <w:rsid w:val="00A37EBB"/>
    <w:rsid w:val="00A4388B"/>
    <w:rsid w:val="00A444E1"/>
    <w:rsid w:val="00A460B5"/>
    <w:rsid w:val="00A46B5B"/>
    <w:rsid w:val="00A46C91"/>
    <w:rsid w:val="00A501AF"/>
    <w:rsid w:val="00A5106F"/>
    <w:rsid w:val="00A527F5"/>
    <w:rsid w:val="00A62ECF"/>
    <w:rsid w:val="00A66999"/>
    <w:rsid w:val="00A66EDD"/>
    <w:rsid w:val="00A71C00"/>
    <w:rsid w:val="00A72208"/>
    <w:rsid w:val="00A72A8C"/>
    <w:rsid w:val="00A75A5D"/>
    <w:rsid w:val="00A75EAE"/>
    <w:rsid w:val="00A80778"/>
    <w:rsid w:val="00A82071"/>
    <w:rsid w:val="00AA242D"/>
    <w:rsid w:val="00AA2DD3"/>
    <w:rsid w:val="00AA6D4D"/>
    <w:rsid w:val="00AA742D"/>
    <w:rsid w:val="00AA78BE"/>
    <w:rsid w:val="00AB26B0"/>
    <w:rsid w:val="00AB5C82"/>
    <w:rsid w:val="00AC1839"/>
    <w:rsid w:val="00AC43B1"/>
    <w:rsid w:val="00AC5B90"/>
    <w:rsid w:val="00AC5F97"/>
    <w:rsid w:val="00AC6438"/>
    <w:rsid w:val="00AC71FE"/>
    <w:rsid w:val="00AD630D"/>
    <w:rsid w:val="00AE024E"/>
    <w:rsid w:val="00AE1695"/>
    <w:rsid w:val="00AE1AF3"/>
    <w:rsid w:val="00AE4B97"/>
    <w:rsid w:val="00AE5CB2"/>
    <w:rsid w:val="00AF0064"/>
    <w:rsid w:val="00AF1765"/>
    <w:rsid w:val="00AF2AD1"/>
    <w:rsid w:val="00B02297"/>
    <w:rsid w:val="00B022BD"/>
    <w:rsid w:val="00B02BEB"/>
    <w:rsid w:val="00B0381A"/>
    <w:rsid w:val="00B07EC8"/>
    <w:rsid w:val="00B10F0D"/>
    <w:rsid w:val="00B15461"/>
    <w:rsid w:val="00B15779"/>
    <w:rsid w:val="00B42C29"/>
    <w:rsid w:val="00B45B32"/>
    <w:rsid w:val="00B46A11"/>
    <w:rsid w:val="00B51205"/>
    <w:rsid w:val="00B563D9"/>
    <w:rsid w:val="00B61C91"/>
    <w:rsid w:val="00B65A79"/>
    <w:rsid w:val="00B66FA6"/>
    <w:rsid w:val="00B71491"/>
    <w:rsid w:val="00B7618D"/>
    <w:rsid w:val="00B85E66"/>
    <w:rsid w:val="00B86854"/>
    <w:rsid w:val="00B86AD8"/>
    <w:rsid w:val="00B875D7"/>
    <w:rsid w:val="00B9216C"/>
    <w:rsid w:val="00B931CA"/>
    <w:rsid w:val="00B93387"/>
    <w:rsid w:val="00B97259"/>
    <w:rsid w:val="00BA063F"/>
    <w:rsid w:val="00BA2F0B"/>
    <w:rsid w:val="00BB1134"/>
    <w:rsid w:val="00BB356D"/>
    <w:rsid w:val="00BC09B5"/>
    <w:rsid w:val="00BC0E11"/>
    <w:rsid w:val="00BC261E"/>
    <w:rsid w:val="00BC3E2A"/>
    <w:rsid w:val="00BC77DA"/>
    <w:rsid w:val="00BD0668"/>
    <w:rsid w:val="00BD1695"/>
    <w:rsid w:val="00BD41C7"/>
    <w:rsid w:val="00BD5122"/>
    <w:rsid w:val="00BD5B21"/>
    <w:rsid w:val="00BD681C"/>
    <w:rsid w:val="00BE533F"/>
    <w:rsid w:val="00BE59BE"/>
    <w:rsid w:val="00BF1AB6"/>
    <w:rsid w:val="00BF7DE8"/>
    <w:rsid w:val="00C03386"/>
    <w:rsid w:val="00C03B7E"/>
    <w:rsid w:val="00C06056"/>
    <w:rsid w:val="00C06CFC"/>
    <w:rsid w:val="00C11596"/>
    <w:rsid w:val="00C1430C"/>
    <w:rsid w:val="00C17F3C"/>
    <w:rsid w:val="00C23DB3"/>
    <w:rsid w:val="00C2591E"/>
    <w:rsid w:val="00C30403"/>
    <w:rsid w:val="00C30BEE"/>
    <w:rsid w:val="00C34BBF"/>
    <w:rsid w:val="00C408E4"/>
    <w:rsid w:val="00C414DF"/>
    <w:rsid w:val="00C45E7B"/>
    <w:rsid w:val="00C507EE"/>
    <w:rsid w:val="00C50FCB"/>
    <w:rsid w:val="00C52E8E"/>
    <w:rsid w:val="00C52FA0"/>
    <w:rsid w:val="00C72D78"/>
    <w:rsid w:val="00C77856"/>
    <w:rsid w:val="00C87BF0"/>
    <w:rsid w:val="00C9140C"/>
    <w:rsid w:val="00C94EA3"/>
    <w:rsid w:val="00C96388"/>
    <w:rsid w:val="00CA15CA"/>
    <w:rsid w:val="00CA3169"/>
    <w:rsid w:val="00CB6CC4"/>
    <w:rsid w:val="00CB78CC"/>
    <w:rsid w:val="00CC054B"/>
    <w:rsid w:val="00CC0685"/>
    <w:rsid w:val="00CC660F"/>
    <w:rsid w:val="00CD0144"/>
    <w:rsid w:val="00CD09D4"/>
    <w:rsid w:val="00CD30F5"/>
    <w:rsid w:val="00CD36CD"/>
    <w:rsid w:val="00CD3D16"/>
    <w:rsid w:val="00CD41D1"/>
    <w:rsid w:val="00CD75BF"/>
    <w:rsid w:val="00CE0440"/>
    <w:rsid w:val="00CE1C3F"/>
    <w:rsid w:val="00CE25FA"/>
    <w:rsid w:val="00CE40C6"/>
    <w:rsid w:val="00CF02F5"/>
    <w:rsid w:val="00CF0719"/>
    <w:rsid w:val="00CF6167"/>
    <w:rsid w:val="00D01F22"/>
    <w:rsid w:val="00D02091"/>
    <w:rsid w:val="00D039F3"/>
    <w:rsid w:val="00D04D20"/>
    <w:rsid w:val="00D052F3"/>
    <w:rsid w:val="00D0596F"/>
    <w:rsid w:val="00D12D44"/>
    <w:rsid w:val="00D13B1B"/>
    <w:rsid w:val="00D14CD4"/>
    <w:rsid w:val="00D17899"/>
    <w:rsid w:val="00D225B7"/>
    <w:rsid w:val="00D24DB0"/>
    <w:rsid w:val="00D44927"/>
    <w:rsid w:val="00D52840"/>
    <w:rsid w:val="00D5566D"/>
    <w:rsid w:val="00D56041"/>
    <w:rsid w:val="00D61B05"/>
    <w:rsid w:val="00D61DBF"/>
    <w:rsid w:val="00D6638F"/>
    <w:rsid w:val="00D66756"/>
    <w:rsid w:val="00D7649E"/>
    <w:rsid w:val="00D76E9F"/>
    <w:rsid w:val="00D81F48"/>
    <w:rsid w:val="00D854F7"/>
    <w:rsid w:val="00D855DE"/>
    <w:rsid w:val="00D86677"/>
    <w:rsid w:val="00D90392"/>
    <w:rsid w:val="00D926D3"/>
    <w:rsid w:val="00D928D2"/>
    <w:rsid w:val="00D94333"/>
    <w:rsid w:val="00DA2C80"/>
    <w:rsid w:val="00DA4290"/>
    <w:rsid w:val="00DA434C"/>
    <w:rsid w:val="00DA7EDD"/>
    <w:rsid w:val="00DB43E3"/>
    <w:rsid w:val="00DB57E2"/>
    <w:rsid w:val="00DB6039"/>
    <w:rsid w:val="00DC05F9"/>
    <w:rsid w:val="00DC1BBB"/>
    <w:rsid w:val="00DC5DA2"/>
    <w:rsid w:val="00DD1EEC"/>
    <w:rsid w:val="00DD29EF"/>
    <w:rsid w:val="00DD76DC"/>
    <w:rsid w:val="00DE357E"/>
    <w:rsid w:val="00DE5AE4"/>
    <w:rsid w:val="00DE78D2"/>
    <w:rsid w:val="00DF59F4"/>
    <w:rsid w:val="00DF683D"/>
    <w:rsid w:val="00E031A9"/>
    <w:rsid w:val="00E074F2"/>
    <w:rsid w:val="00E1636E"/>
    <w:rsid w:val="00E2340D"/>
    <w:rsid w:val="00E2715D"/>
    <w:rsid w:val="00E32A18"/>
    <w:rsid w:val="00E33B1D"/>
    <w:rsid w:val="00E36060"/>
    <w:rsid w:val="00E41E1A"/>
    <w:rsid w:val="00E436E4"/>
    <w:rsid w:val="00E45752"/>
    <w:rsid w:val="00E4653E"/>
    <w:rsid w:val="00E46BD3"/>
    <w:rsid w:val="00E47D5A"/>
    <w:rsid w:val="00E51900"/>
    <w:rsid w:val="00E55900"/>
    <w:rsid w:val="00E5597E"/>
    <w:rsid w:val="00E57E46"/>
    <w:rsid w:val="00E6319F"/>
    <w:rsid w:val="00E65825"/>
    <w:rsid w:val="00E75388"/>
    <w:rsid w:val="00E7793E"/>
    <w:rsid w:val="00E81250"/>
    <w:rsid w:val="00E84CB9"/>
    <w:rsid w:val="00E87537"/>
    <w:rsid w:val="00E96302"/>
    <w:rsid w:val="00EA2175"/>
    <w:rsid w:val="00EA282F"/>
    <w:rsid w:val="00EA2899"/>
    <w:rsid w:val="00EB5412"/>
    <w:rsid w:val="00EC4E42"/>
    <w:rsid w:val="00EC73D0"/>
    <w:rsid w:val="00ED0059"/>
    <w:rsid w:val="00ED2776"/>
    <w:rsid w:val="00EE1771"/>
    <w:rsid w:val="00EE4A7A"/>
    <w:rsid w:val="00EE5831"/>
    <w:rsid w:val="00EF361B"/>
    <w:rsid w:val="00EF4336"/>
    <w:rsid w:val="00F01144"/>
    <w:rsid w:val="00F02792"/>
    <w:rsid w:val="00F04788"/>
    <w:rsid w:val="00F0602A"/>
    <w:rsid w:val="00F103D7"/>
    <w:rsid w:val="00F1044B"/>
    <w:rsid w:val="00F10E56"/>
    <w:rsid w:val="00F33580"/>
    <w:rsid w:val="00F375D7"/>
    <w:rsid w:val="00F41ABE"/>
    <w:rsid w:val="00F44320"/>
    <w:rsid w:val="00F533CF"/>
    <w:rsid w:val="00F5421E"/>
    <w:rsid w:val="00F65D2B"/>
    <w:rsid w:val="00F71CCD"/>
    <w:rsid w:val="00F72C34"/>
    <w:rsid w:val="00F767E5"/>
    <w:rsid w:val="00F8537A"/>
    <w:rsid w:val="00F93C19"/>
    <w:rsid w:val="00F94C69"/>
    <w:rsid w:val="00F97782"/>
    <w:rsid w:val="00FA10BB"/>
    <w:rsid w:val="00FA72F8"/>
    <w:rsid w:val="00FB4671"/>
    <w:rsid w:val="00FC3E7E"/>
    <w:rsid w:val="00FC4AF2"/>
    <w:rsid w:val="00FD1376"/>
    <w:rsid w:val="00FF0B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2F50A7"/>
  <w15:docId w15:val="{A46C93F9-6B25-4CD4-AA87-07CBAE8B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New York" w:eastAsiaTheme="minorEastAsia"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7537"/>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472165"/>
    <w:pPr>
      <w:spacing w:after="60"/>
      <w:ind w:firstLine="180"/>
    </w:pPr>
    <w:rPr>
      <w:rFonts w:ascii="Arno Pro" w:hAnsi="Arno Pro"/>
      <w:kern w:val="21"/>
      <w:sz w:val="19"/>
    </w:rPr>
  </w:style>
  <w:style w:type="paragraph" w:customStyle="1" w:styleId="BATitle">
    <w:name w:val="BA_Title"/>
    <w:basedOn w:val="Normal"/>
    <w:next w:val="BBAuthorName"/>
    <w:autoRedefine/>
    <w:rsid w:val="000B2ADF"/>
    <w:pPr>
      <w:spacing w:before="1400" w:after="180"/>
      <w:jc w:val="left"/>
    </w:pPr>
    <w:rPr>
      <w:rFonts w:ascii="Myriad Pro Light" w:hAnsi="Myriad Pro Light"/>
      <w:b/>
      <w:color w:val="000000" w:themeColor="text1"/>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525F1F"/>
    <w:pPr>
      <w:spacing w:before="200" w:after="180"/>
      <w:jc w:val="center"/>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SectionContent">
    <w:name w:val="Section_Content"/>
    <w:basedOn w:val="Normal"/>
    <w:next w:val="Normal"/>
    <w:autoRedefine/>
    <w:rsid w:val="00E6319F"/>
    <w:pPr>
      <w:spacing w:after="0"/>
    </w:pPr>
    <w:rPr>
      <w:rFonts w:ascii="Arno Pro" w:hAnsi="Arno Pro"/>
      <w:kern w:val="20"/>
      <w:sz w:val="18"/>
    </w:rPr>
  </w:style>
  <w:style w:type="paragraph" w:customStyle="1" w:styleId="TESectionHeading">
    <w:name w:val="TE_Section_Heading"/>
    <w:basedOn w:val="TESupportingInfoTitle"/>
    <w:qFormat/>
    <w:rsid w:val="00E87537"/>
  </w:style>
  <w:style w:type="paragraph" w:styleId="Header">
    <w:name w:val="header"/>
    <w:basedOn w:val="Normal"/>
    <w:link w:val="HeaderChar"/>
    <w:rsid w:val="00AE5CB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AE5CB2"/>
    <w:rPr>
      <w:rFonts w:ascii="Times" w:hAnsi="Times"/>
      <w:sz w:val="18"/>
      <w:szCs w:val="18"/>
    </w:rPr>
  </w:style>
  <w:style w:type="character" w:customStyle="1" w:styleId="FooterChar">
    <w:name w:val="Footer Char"/>
    <w:basedOn w:val="DefaultParagraphFont"/>
    <w:link w:val="Footer"/>
    <w:uiPriority w:val="99"/>
    <w:rsid w:val="00AE5CB2"/>
    <w:rPr>
      <w:rFonts w:ascii="Times" w:hAnsi="Times"/>
      <w:sz w:val="24"/>
    </w:rPr>
  </w:style>
  <w:style w:type="table" w:styleId="TableGrid">
    <w:name w:val="Table Grid"/>
    <w:basedOn w:val="TableNormal"/>
    <w:rsid w:val="00114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14CA9"/>
    <w:pPr>
      <w:spacing w:before="100" w:beforeAutospacing="1" w:after="100" w:afterAutospacing="1"/>
      <w:jc w:val="left"/>
    </w:pPr>
    <w:rPr>
      <w:rFonts w:ascii="SimSun" w:eastAsia="SimSun" w:hAnsi="SimSun" w:cs="SimSun"/>
      <w:szCs w:val="24"/>
      <w:lang w:eastAsia="zh-CN"/>
    </w:rPr>
  </w:style>
  <w:style w:type="table" w:styleId="LightShading">
    <w:name w:val="Light Shading"/>
    <w:basedOn w:val="TableNormal"/>
    <w:uiPriority w:val="60"/>
    <w:rsid w:val="00CB78CC"/>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semiHidden/>
    <w:unhideWhenUsed/>
    <w:rsid w:val="00F1044B"/>
    <w:rPr>
      <w:sz w:val="16"/>
      <w:szCs w:val="16"/>
    </w:rPr>
  </w:style>
  <w:style w:type="paragraph" w:styleId="CommentText">
    <w:name w:val="annotation text"/>
    <w:basedOn w:val="Normal"/>
    <w:link w:val="CommentTextChar"/>
    <w:semiHidden/>
    <w:unhideWhenUsed/>
    <w:rsid w:val="00F1044B"/>
    <w:rPr>
      <w:sz w:val="20"/>
    </w:rPr>
  </w:style>
  <w:style w:type="character" w:customStyle="1" w:styleId="CommentTextChar">
    <w:name w:val="Comment Text Char"/>
    <w:basedOn w:val="DefaultParagraphFont"/>
    <w:link w:val="CommentText"/>
    <w:semiHidden/>
    <w:rsid w:val="00F1044B"/>
    <w:rPr>
      <w:rFonts w:ascii="Times" w:hAnsi="Times"/>
    </w:rPr>
  </w:style>
  <w:style w:type="paragraph" w:styleId="CommentSubject">
    <w:name w:val="annotation subject"/>
    <w:basedOn w:val="CommentText"/>
    <w:next w:val="CommentText"/>
    <w:link w:val="CommentSubjectChar"/>
    <w:semiHidden/>
    <w:unhideWhenUsed/>
    <w:rsid w:val="00F1044B"/>
    <w:rPr>
      <w:b/>
      <w:bCs/>
    </w:rPr>
  </w:style>
  <w:style w:type="character" w:customStyle="1" w:styleId="CommentSubjectChar">
    <w:name w:val="Comment Subject Char"/>
    <w:basedOn w:val="CommentTextChar"/>
    <w:link w:val="CommentSubject"/>
    <w:semiHidden/>
    <w:rsid w:val="00F1044B"/>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78656">
      <w:bodyDiv w:val="1"/>
      <w:marLeft w:val="0"/>
      <w:marRight w:val="0"/>
      <w:marTop w:val="0"/>
      <w:marBottom w:val="0"/>
      <w:divBdr>
        <w:top w:val="none" w:sz="0" w:space="0" w:color="auto"/>
        <w:left w:val="none" w:sz="0" w:space="0" w:color="auto"/>
        <w:bottom w:val="none" w:sz="0" w:space="0" w:color="auto"/>
        <w:right w:val="none" w:sz="0" w:space="0" w:color="auto"/>
      </w:divBdr>
    </w:div>
    <w:div w:id="295188407">
      <w:bodyDiv w:val="1"/>
      <w:marLeft w:val="0"/>
      <w:marRight w:val="0"/>
      <w:marTop w:val="0"/>
      <w:marBottom w:val="0"/>
      <w:divBdr>
        <w:top w:val="none" w:sz="0" w:space="0" w:color="auto"/>
        <w:left w:val="none" w:sz="0" w:space="0" w:color="auto"/>
        <w:bottom w:val="none" w:sz="0" w:space="0" w:color="auto"/>
        <w:right w:val="none" w:sz="0" w:space="0" w:color="auto"/>
      </w:divBdr>
    </w:div>
    <w:div w:id="384335807">
      <w:bodyDiv w:val="1"/>
      <w:marLeft w:val="0"/>
      <w:marRight w:val="0"/>
      <w:marTop w:val="0"/>
      <w:marBottom w:val="0"/>
      <w:divBdr>
        <w:top w:val="none" w:sz="0" w:space="0" w:color="auto"/>
        <w:left w:val="none" w:sz="0" w:space="0" w:color="auto"/>
        <w:bottom w:val="none" w:sz="0" w:space="0" w:color="auto"/>
        <w:right w:val="none" w:sz="0" w:space="0" w:color="auto"/>
      </w:divBdr>
    </w:div>
    <w:div w:id="434790432">
      <w:bodyDiv w:val="1"/>
      <w:marLeft w:val="0"/>
      <w:marRight w:val="0"/>
      <w:marTop w:val="0"/>
      <w:marBottom w:val="0"/>
      <w:divBdr>
        <w:top w:val="none" w:sz="0" w:space="0" w:color="auto"/>
        <w:left w:val="none" w:sz="0" w:space="0" w:color="auto"/>
        <w:bottom w:val="none" w:sz="0" w:space="0" w:color="auto"/>
        <w:right w:val="none" w:sz="0" w:space="0" w:color="auto"/>
      </w:divBdr>
    </w:div>
    <w:div w:id="436751196">
      <w:bodyDiv w:val="1"/>
      <w:marLeft w:val="0"/>
      <w:marRight w:val="0"/>
      <w:marTop w:val="0"/>
      <w:marBottom w:val="0"/>
      <w:divBdr>
        <w:top w:val="none" w:sz="0" w:space="0" w:color="auto"/>
        <w:left w:val="none" w:sz="0" w:space="0" w:color="auto"/>
        <w:bottom w:val="none" w:sz="0" w:space="0" w:color="auto"/>
        <w:right w:val="none" w:sz="0" w:space="0" w:color="auto"/>
      </w:divBdr>
    </w:div>
    <w:div w:id="508518710">
      <w:bodyDiv w:val="1"/>
      <w:marLeft w:val="0"/>
      <w:marRight w:val="0"/>
      <w:marTop w:val="0"/>
      <w:marBottom w:val="0"/>
      <w:divBdr>
        <w:top w:val="none" w:sz="0" w:space="0" w:color="auto"/>
        <w:left w:val="none" w:sz="0" w:space="0" w:color="auto"/>
        <w:bottom w:val="none" w:sz="0" w:space="0" w:color="auto"/>
        <w:right w:val="none" w:sz="0" w:space="0" w:color="auto"/>
      </w:divBdr>
    </w:div>
    <w:div w:id="707531561">
      <w:bodyDiv w:val="1"/>
      <w:marLeft w:val="0"/>
      <w:marRight w:val="0"/>
      <w:marTop w:val="0"/>
      <w:marBottom w:val="0"/>
      <w:divBdr>
        <w:top w:val="none" w:sz="0" w:space="0" w:color="auto"/>
        <w:left w:val="none" w:sz="0" w:space="0" w:color="auto"/>
        <w:bottom w:val="none" w:sz="0" w:space="0" w:color="auto"/>
        <w:right w:val="none" w:sz="0" w:space="0" w:color="auto"/>
      </w:divBdr>
    </w:div>
    <w:div w:id="753551122">
      <w:bodyDiv w:val="1"/>
      <w:marLeft w:val="0"/>
      <w:marRight w:val="0"/>
      <w:marTop w:val="0"/>
      <w:marBottom w:val="0"/>
      <w:divBdr>
        <w:top w:val="none" w:sz="0" w:space="0" w:color="auto"/>
        <w:left w:val="none" w:sz="0" w:space="0" w:color="auto"/>
        <w:bottom w:val="none" w:sz="0" w:space="0" w:color="auto"/>
        <w:right w:val="none" w:sz="0" w:space="0" w:color="auto"/>
      </w:divBdr>
    </w:div>
    <w:div w:id="881675772">
      <w:bodyDiv w:val="1"/>
      <w:marLeft w:val="0"/>
      <w:marRight w:val="0"/>
      <w:marTop w:val="0"/>
      <w:marBottom w:val="0"/>
      <w:divBdr>
        <w:top w:val="none" w:sz="0" w:space="0" w:color="auto"/>
        <w:left w:val="none" w:sz="0" w:space="0" w:color="auto"/>
        <w:bottom w:val="none" w:sz="0" w:space="0" w:color="auto"/>
        <w:right w:val="none" w:sz="0" w:space="0" w:color="auto"/>
      </w:divBdr>
    </w:div>
    <w:div w:id="918291293">
      <w:bodyDiv w:val="1"/>
      <w:marLeft w:val="0"/>
      <w:marRight w:val="0"/>
      <w:marTop w:val="0"/>
      <w:marBottom w:val="0"/>
      <w:divBdr>
        <w:top w:val="none" w:sz="0" w:space="0" w:color="auto"/>
        <w:left w:val="none" w:sz="0" w:space="0" w:color="auto"/>
        <w:bottom w:val="none" w:sz="0" w:space="0" w:color="auto"/>
        <w:right w:val="none" w:sz="0" w:space="0" w:color="auto"/>
      </w:divBdr>
    </w:div>
    <w:div w:id="1064913238">
      <w:bodyDiv w:val="1"/>
      <w:marLeft w:val="0"/>
      <w:marRight w:val="0"/>
      <w:marTop w:val="0"/>
      <w:marBottom w:val="0"/>
      <w:divBdr>
        <w:top w:val="none" w:sz="0" w:space="0" w:color="auto"/>
        <w:left w:val="none" w:sz="0" w:space="0" w:color="auto"/>
        <w:bottom w:val="none" w:sz="0" w:space="0" w:color="auto"/>
        <w:right w:val="none" w:sz="0" w:space="0" w:color="auto"/>
      </w:divBdr>
    </w:div>
    <w:div w:id="1079058429">
      <w:bodyDiv w:val="1"/>
      <w:marLeft w:val="0"/>
      <w:marRight w:val="0"/>
      <w:marTop w:val="0"/>
      <w:marBottom w:val="0"/>
      <w:divBdr>
        <w:top w:val="none" w:sz="0" w:space="0" w:color="auto"/>
        <w:left w:val="none" w:sz="0" w:space="0" w:color="auto"/>
        <w:bottom w:val="none" w:sz="0" w:space="0" w:color="auto"/>
        <w:right w:val="none" w:sz="0" w:space="0" w:color="auto"/>
      </w:divBdr>
    </w:div>
    <w:div w:id="1419133192">
      <w:bodyDiv w:val="1"/>
      <w:marLeft w:val="0"/>
      <w:marRight w:val="0"/>
      <w:marTop w:val="0"/>
      <w:marBottom w:val="0"/>
      <w:divBdr>
        <w:top w:val="none" w:sz="0" w:space="0" w:color="auto"/>
        <w:left w:val="none" w:sz="0" w:space="0" w:color="auto"/>
        <w:bottom w:val="none" w:sz="0" w:space="0" w:color="auto"/>
        <w:right w:val="none" w:sz="0" w:space="0" w:color="auto"/>
      </w:divBdr>
    </w:div>
    <w:div w:id="1521964686">
      <w:bodyDiv w:val="1"/>
      <w:marLeft w:val="0"/>
      <w:marRight w:val="0"/>
      <w:marTop w:val="0"/>
      <w:marBottom w:val="0"/>
      <w:divBdr>
        <w:top w:val="none" w:sz="0" w:space="0" w:color="auto"/>
        <w:left w:val="none" w:sz="0" w:space="0" w:color="auto"/>
        <w:bottom w:val="none" w:sz="0" w:space="0" w:color="auto"/>
        <w:right w:val="none" w:sz="0" w:space="0" w:color="auto"/>
      </w:divBdr>
    </w:div>
    <w:div w:id="1579100248">
      <w:bodyDiv w:val="1"/>
      <w:marLeft w:val="0"/>
      <w:marRight w:val="0"/>
      <w:marTop w:val="0"/>
      <w:marBottom w:val="0"/>
      <w:divBdr>
        <w:top w:val="none" w:sz="0" w:space="0" w:color="auto"/>
        <w:left w:val="none" w:sz="0" w:space="0" w:color="auto"/>
        <w:bottom w:val="none" w:sz="0" w:space="0" w:color="auto"/>
        <w:right w:val="none" w:sz="0" w:space="0" w:color="auto"/>
      </w:divBdr>
    </w:div>
    <w:div w:id="1646003767">
      <w:bodyDiv w:val="1"/>
      <w:marLeft w:val="0"/>
      <w:marRight w:val="0"/>
      <w:marTop w:val="0"/>
      <w:marBottom w:val="0"/>
      <w:divBdr>
        <w:top w:val="none" w:sz="0" w:space="0" w:color="auto"/>
        <w:left w:val="none" w:sz="0" w:space="0" w:color="auto"/>
        <w:bottom w:val="none" w:sz="0" w:space="0" w:color="auto"/>
        <w:right w:val="none" w:sz="0" w:space="0" w:color="auto"/>
      </w:divBdr>
    </w:div>
    <w:div w:id="1807163390">
      <w:bodyDiv w:val="1"/>
      <w:marLeft w:val="0"/>
      <w:marRight w:val="0"/>
      <w:marTop w:val="0"/>
      <w:marBottom w:val="0"/>
      <w:divBdr>
        <w:top w:val="none" w:sz="0" w:space="0" w:color="auto"/>
        <w:left w:val="none" w:sz="0" w:space="0" w:color="auto"/>
        <w:bottom w:val="none" w:sz="0" w:space="0" w:color="auto"/>
        <w:right w:val="none" w:sz="0" w:space="0" w:color="auto"/>
      </w:divBdr>
    </w:div>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 w:id="1890652399">
      <w:bodyDiv w:val="1"/>
      <w:marLeft w:val="0"/>
      <w:marRight w:val="0"/>
      <w:marTop w:val="0"/>
      <w:marBottom w:val="0"/>
      <w:divBdr>
        <w:top w:val="none" w:sz="0" w:space="0" w:color="auto"/>
        <w:left w:val="none" w:sz="0" w:space="0" w:color="auto"/>
        <w:bottom w:val="none" w:sz="0" w:space="0" w:color="auto"/>
        <w:right w:val="none" w:sz="0" w:space="0" w:color="auto"/>
      </w:divBdr>
    </w:div>
    <w:div w:id="1971979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G:\&#25105;&#30340;&#20113;&#31471;&#30828;&#30424;\CCNU\AC%20paper\AC-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8E547-02A8-4044-8E4B-EAF5F97D6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AC-template</Template>
  <TotalTime>886</TotalTime>
  <Pages>8</Pages>
  <Words>4961</Words>
  <Characters>28278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33173</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creator>Jin</dc:creator>
  <cp:lastModifiedBy>Rachel Lucas</cp:lastModifiedBy>
  <cp:revision>17</cp:revision>
  <cp:lastPrinted>2021-02-27T21:56:00Z</cp:lastPrinted>
  <dcterms:created xsi:type="dcterms:W3CDTF">2021-03-07T19:55:00Z</dcterms:created>
  <dcterms:modified xsi:type="dcterms:W3CDTF">2021-03-07T20:59:00Z</dcterms:modified>
</cp:coreProperties>
</file>